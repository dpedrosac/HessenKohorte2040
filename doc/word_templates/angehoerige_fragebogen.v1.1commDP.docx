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9775A" w14:textId="77777777" w:rsidR="00085F62" w:rsidRPr="00F17DAD" w:rsidRDefault="00F17DAD" w:rsidP="00F17DAD">
      <w:pPr>
        <w:pStyle w:val="Titel"/>
        <w:jc w:val="center"/>
        <w:rPr>
          <w:b/>
        </w:rPr>
      </w:pPr>
      <w:r w:rsidRPr="00F17DAD">
        <w:rPr>
          <w:b/>
        </w:rPr>
        <w:t>HessenKohorte2040</w:t>
      </w:r>
    </w:p>
    <w:p w14:paraId="7D146AA5" w14:textId="2E7A1D19" w:rsidR="00F17DAD" w:rsidRDefault="0094756E" w:rsidP="00F17DAD">
      <w:pPr>
        <w:pStyle w:val="Titel"/>
        <w:jc w:val="center"/>
      </w:pPr>
      <w:r>
        <w:t>Angehörigen Fragebögen</w:t>
      </w:r>
    </w:p>
    <w:p w14:paraId="134C3511" w14:textId="77777777" w:rsidR="00F17DAD" w:rsidRDefault="00F17DAD" w:rsidP="00F17DAD">
      <w:pPr>
        <w:rPr>
          <w:rFonts w:asciiTheme="majorHAnsi" w:eastAsiaTheme="majorEastAsia" w:hAnsiTheme="majorHAnsi" w:cstheme="majorBidi"/>
          <w:spacing w:val="-10"/>
          <w:kern w:val="28"/>
          <w:sz w:val="56"/>
          <w:szCs w:val="56"/>
        </w:rPr>
      </w:pPr>
      <w:r>
        <w:br w:type="page"/>
      </w:r>
    </w:p>
    <w:p w14:paraId="026BEB19" w14:textId="2DB9508F" w:rsidR="0094756E" w:rsidRPr="00EC744F" w:rsidRDefault="00CF1764" w:rsidP="00EC744F">
      <w:pPr>
        <w:pStyle w:val="berschrift1"/>
      </w:pPr>
      <w:r w:rsidRPr="00EC744F">
        <w:lastRenderedPageBreak/>
        <w:t>Allgemeine Fragen</w:t>
      </w:r>
    </w:p>
    <w:p w14:paraId="1911A6D9" w14:textId="77777777" w:rsidR="00A5078A" w:rsidRDefault="00A5078A" w:rsidP="00A5078A">
      <w:pPr>
        <w:pStyle w:val="berschrift2"/>
        <w:rPr>
          <w:ins w:id="1" w:author="david pedrosa" w:date="2022-02-21T12:16:00Z"/>
        </w:rPr>
      </w:pPr>
      <w:ins w:id="2" w:author="david pedrosa" w:date="2022-02-21T12:16:00Z">
        <w:r>
          <w:t>Datum</w:t>
        </w:r>
      </w:ins>
    </w:p>
    <w:p w14:paraId="405BB3E8" w14:textId="410B98B3" w:rsidR="00A5078A" w:rsidRDefault="00A5078A" w:rsidP="00A5078A">
      <w:ins w:id="3" w:author="david pedrosa" w:date="2022-02-21T12:16:00Z">
        <w:r>
          <w:t>____._____.__________</w:t>
        </w:r>
      </w:ins>
    </w:p>
    <w:p w14:paraId="1B9C48B0" w14:textId="14489A7F" w:rsidR="0094756E" w:rsidRPr="0094756E" w:rsidRDefault="0094756E" w:rsidP="00EC744F">
      <w:pPr>
        <w:pStyle w:val="berschrift2"/>
      </w:pPr>
      <w:r w:rsidRPr="0094756E">
        <w:t>Demographische Daten</w:t>
      </w:r>
    </w:p>
    <w:p w14:paraId="41486EA3" w14:textId="1880F109" w:rsidR="0094756E" w:rsidRDefault="0094756E" w:rsidP="00A5078A">
      <w:pPr>
        <w:pStyle w:val="berschrift3"/>
      </w:pPr>
      <w:r>
        <w:t>Geschlecht</w:t>
      </w:r>
    </w:p>
    <w:p w14:paraId="12C92C59" w14:textId="77777777" w:rsidR="0094756E" w:rsidRDefault="0094756E" w:rsidP="0094756E">
      <w:r>
        <w:t xml:space="preserve">Bitte kreuzen Sie an, was auf Sie zutrifft: </w:t>
      </w:r>
    </w:p>
    <w:p w14:paraId="4AB71099" w14:textId="77777777" w:rsidR="0094756E" w:rsidRDefault="0094756E" w:rsidP="0094756E">
      <w:r>
        <w:rPr>
          <w:rFonts w:cstheme="minorHAnsi"/>
        </w:rPr>
        <w:t>□</w:t>
      </w:r>
      <w:r w:rsidRPr="00F17DAD">
        <w:t xml:space="preserve"> Männlich   </w:t>
      </w:r>
      <w:r>
        <w:rPr>
          <w:rFonts w:cstheme="minorHAnsi"/>
        </w:rPr>
        <w:t>□</w:t>
      </w:r>
      <w:r w:rsidRPr="00F17DAD">
        <w:t xml:space="preserve"> Weiblich   </w:t>
      </w:r>
      <w:r>
        <w:rPr>
          <w:rFonts w:cstheme="minorHAnsi"/>
        </w:rPr>
        <w:t>□</w:t>
      </w:r>
      <w:r w:rsidRPr="00F17DAD">
        <w:t xml:space="preserve"> </w:t>
      </w:r>
      <w:r>
        <w:t>Anders</w:t>
      </w:r>
    </w:p>
    <w:p w14:paraId="6C04953F" w14:textId="77777777" w:rsidR="0094756E" w:rsidRDefault="0094756E" w:rsidP="00A5078A">
      <w:pPr>
        <w:pStyle w:val="berschrift3"/>
      </w:pPr>
      <w:r>
        <w:t>Alter</w:t>
      </w:r>
    </w:p>
    <w:p w14:paraId="06DE7FA9" w14:textId="77777777" w:rsidR="0094756E" w:rsidRDefault="0094756E" w:rsidP="0094756E">
      <w:r>
        <w:t>Wann sind Sie geboren?</w:t>
      </w:r>
    </w:p>
    <w:p w14:paraId="20D42DEB" w14:textId="288447DB" w:rsidR="0094756E" w:rsidDel="00A5078A" w:rsidRDefault="00A5078A" w:rsidP="0094756E">
      <w:pPr>
        <w:rPr>
          <w:del w:id="4" w:author="david pedrosa" w:date="2022-02-21T14:46:00Z"/>
        </w:rPr>
      </w:pPr>
      <w:ins w:id="5" w:author="david pedrosa" w:date="2022-02-21T14:46:00Z">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ins>
      <w:del w:id="6" w:author="david pedrosa" w:date="2022-02-21T14:46:00Z">
        <w:r w:rsidR="0094756E" w:rsidDel="00A5078A">
          <w:delText>____._____.__________</w:delText>
        </w:r>
      </w:del>
    </w:p>
    <w:p w14:paraId="06F25AB4" w14:textId="77777777" w:rsidR="0094756E" w:rsidRDefault="0094756E" w:rsidP="0094756E">
      <w:proofErr w:type="gramStart"/>
      <w:r>
        <w:t>Tag  Monat</w:t>
      </w:r>
      <w:proofErr w:type="gramEnd"/>
      <w:r>
        <w:t xml:space="preserve">  Jahr</w:t>
      </w:r>
    </w:p>
    <w:p w14:paraId="1A8E6610" w14:textId="024B57D8" w:rsidR="0094756E" w:rsidRDefault="0094756E" w:rsidP="00A5078A">
      <w:pPr>
        <w:pStyle w:val="berschrift3"/>
        <w:pPrChange w:id="7" w:author="david pedrosa" w:date="2022-02-21T14:51:00Z">
          <w:pPr>
            <w:pStyle w:val="berschrift1"/>
          </w:pPr>
        </w:pPrChange>
      </w:pPr>
      <w:del w:id="8" w:author="david pedrosa" w:date="2022-02-21T14:51:00Z">
        <w:r w:rsidDel="00A5078A">
          <w:delText>Wohnen</w:delText>
        </w:r>
      </w:del>
      <w:ins w:id="9" w:author="david pedrosa" w:date="2022-02-21T14:51:00Z">
        <w:r w:rsidR="00A5078A">
          <w:t>Wohnort</w:t>
        </w:r>
      </w:ins>
    </w:p>
    <w:p w14:paraId="63EE2FE7" w14:textId="2780CF4F" w:rsidR="0094756E" w:rsidRDefault="0094756E" w:rsidP="0094756E">
      <w:del w:id="10" w:author="david pedrosa" w:date="2022-02-21T14:45:00Z">
        <w:r w:rsidDel="00A5078A">
          <w:delText xml:space="preserve">Wo wohnen Sie? </w:delText>
        </w:r>
      </w:del>
      <w:ins w:id="11" w:author="david pedrosa" w:date="2022-02-21T14:45:00Z">
        <w:r w:rsidR="00A5078A">
          <w:t>Bitte geben Sie Ihre Postleitzahl an</w:t>
        </w:r>
      </w:ins>
    </w:p>
    <w:p w14:paraId="43B0A4AF" w14:textId="285C9D0E" w:rsidR="0094756E" w:rsidDel="00A5078A" w:rsidRDefault="00A5078A" w:rsidP="0094756E">
      <w:pPr>
        <w:rPr>
          <w:del w:id="12" w:author="david pedrosa" w:date="2022-02-21T14:46:00Z"/>
        </w:rPr>
      </w:pPr>
      <w:ins w:id="13" w:author="david pedrosa" w:date="2022-02-21T14:46:00Z">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r w:rsidRPr="00A5078A">
          <w:rPr>
            <w:rFonts w:ascii="Segoe UI Symbol" w:hAnsi="Segoe UI Symbol" w:cs="Segoe UI Symbol"/>
          </w:rPr>
          <w:t xml:space="preserve"> </w:t>
        </w:r>
        <w:r>
          <w:rPr>
            <w:rFonts w:ascii="Segoe UI Symbol" w:hAnsi="Segoe UI Symbol" w:cs="Segoe UI Symbol"/>
          </w:rPr>
          <w:t>☐</w:t>
        </w:r>
      </w:ins>
      <w:del w:id="14" w:author="david pedrosa" w:date="2022-02-21T14:46:00Z">
        <w:r w:rsidR="0094756E" w:rsidDel="00A5078A">
          <w:delText>_____________________________________________________________________</w:delText>
        </w:r>
      </w:del>
    </w:p>
    <w:p w14:paraId="6AAA9966" w14:textId="23648661" w:rsidR="0094756E" w:rsidDel="00A5078A" w:rsidRDefault="0094756E" w:rsidP="00A5078A">
      <w:pPr>
        <w:rPr>
          <w:del w:id="15" w:author="david pedrosa" w:date="2022-02-21T14:51:00Z"/>
        </w:rPr>
      </w:pPr>
      <w:del w:id="16" w:author="david pedrosa" w:date="2022-02-21T14:51:00Z">
        <w:r w:rsidDel="00A5078A">
          <w:delText>Stadt, Region</w:delText>
        </w:r>
      </w:del>
    </w:p>
    <w:p w14:paraId="62840191" w14:textId="77777777" w:rsidR="00A5078A" w:rsidRDefault="00A5078A" w:rsidP="00EF7D42">
      <w:pPr>
        <w:rPr>
          <w:ins w:id="17" w:author="david pedrosa" w:date="2022-02-21T14:51:00Z"/>
        </w:rPr>
      </w:pPr>
    </w:p>
    <w:p w14:paraId="2DCBD75D" w14:textId="77777777" w:rsidR="0094756E" w:rsidRDefault="0094756E" w:rsidP="00EF7D42">
      <w:pPr>
        <w:pStyle w:val="berschrift1"/>
      </w:pPr>
      <w:r>
        <w:t>Familienstand</w:t>
      </w:r>
    </w:p>
    <w:p w14:paraId="0011E78D" w14:textId="77777777" w:rsidR="0094756E" w:rsidRDefault="0094756E" w:rsidP="00A5078A">
      <w:pPr>
        <w:pStyle w:val="berschrift3"/>
        <w:numPr>
          <w:ilvl w:val="0"/>
          <w:numId w:val="75"/>
        </w:numPr>
        <w:pPrChange w:id="18" w:author="david pedrosa" w:date="2022-02-21T14:51:00Z">
          <w:pPr/>
        </w:pPrChange>
      </w:pPr>
      <w:del w:id="19" w:author="david pedrosa" w:date="2022-02-21T14:51:00Z">
        <w:r w:rsidDel="00A5078A">
          <w:delText xml:space="preserve">1 </w:delText>
        </w:r>
      </w:del>
      <w:r>
        <w:t xml:space="preserve">Welchen Familienstand haben Sie? Bitte kreuzen Sie zutreffendes an. </w:t>
      </w:r>
    </w:p>
    <w:p w14:paraId="49ECBAC1" w14:textId="77777777" w:rsidR="0094756E" w:rsidRDefault="0094756E" w:rsidP="0094756E">
      <w:pPr>
        <w:pStyle w:val="Listenabsatz"/>
        <w:numPr>
          <w:ilvl w:val="0"/>
          <w:numId w:val="7"/>
        </w:numPr>
      </w:pPr>
      <w:r>
        <w:t xml:space="preserve">Verheiratet, seit __________________ (Jahr) </w:t>
      </w:r>
    </w:p>
    <w:p w14:paraId="19C5503D" w14:textId="77777777" w:rsidR="0094756E" w:rsidRDefault="0094756E" w:rsidP="0094756E">
      <w:pPr>
        <w:pStyle w:val="Listenabsatz"/>
        <w:numPr>
          <w:ilvl w:val="0"/>
          <w:numId w:val="7"/>
        </w:numPr>
      </w:pPr>
      <w:r>
        <w:t xml:space="preserve">Verheiratet, aber vom Ehepartner getrennt, seit ____________________ (Jahr) </w:t>
      </w:r>
    </w:p>
    <w:p w14:paraId="41A3F845" w14:textId="77777777" w:rsidR="0094756E" w:rsidRDefault="0094756E" w:rsidP="0094756E">
      <w:pPr>
        <w:pStyle w:val="Listenabsatz"/>
        <w:numPr>
          <w:ilvl w:val="0"/>
          <w:numId w:val="7"/>
        </w:numPr>
      </w:pPr>
      <w:r>
        <w:t xml:space="preserve">Geschieden, seit __________________ (Jahr)  </w:t>
      </w:r>
    </w:p>
    <w:p w14:paraId="4A784D2D" w14:textId="77777777" w:rsidR="0094756E" w:rsidRDefault="0094756E" w:rsidP="0094756E">
      <w:pPr>
        <w:pStyle w:val="Listenabsatz"/>
        <w:numPr>
          <w:ilvl w:val="0"/>
          <w:numId w:val="7"/>
        </w:numPr>
      </w:pPr>
      <w:r>
        <w:t xml:space="preserve">Verwitwet, seit ___________________ (Jahr) </w:t>
      </w:r>
    </w:p>
    <w:p w14:paraId="04359696" w14:textId="77777777" w:rsidR="0094756E" w:rsidRDefault="0094756E" w:rsidP="0094756E">
      <w:pPr>
        <w:pStyle w:val="Listenabsatz"/>
        <w:numPr>
          <w:ilvl w:val="0"/>
          <w:numId w:val="7"/>
        </w:numPr>
      </w:pPr>
      <w:r>
        <w:t>Ledig</w:t>
      </w:r>
    </w:p>
    <w:p w14:paraId="16DEA6CD" w14:textId="77777777" w:rsidR="0094756E" w:rsidRDefault="0094756E" w:rsidP="0094756E">
      <w:pPr>
        <w:pStyle w:val="Listenabsatz"/>
        <w:numPr>
          <w:ilvl w:val="1"/>
          <w:numId w:val="7"/>
        </w:numPr>
      </w:pPr>
      <w:r>
        <w:t>Aber mit festem Partner oder fester Partnerin, seit _______________ (Jahr)</w:t>
      </w:r>
    </w:p>
    <w:p w14:paraId="76B1C3B0" w14:textId="77777777" w:rsidR="0094756E" w:rsidRDefault="0094756E" w:rsidP="0094756E">
      <w:pPr>
        <w:pStyle w:val="Listenabsatz"/>
        <w:numPr>
          <w:ilvl w:val="1"/>
          <w:numId w:val="7"/>
        </w:numPr>
      </w:pPr>
      <w:r>
        <w:t>Ohne festen Partner oder feste Partnerin, seit ___________________ (Jahr)</w:t>
      </w:r>
    </w:p>
    <w:p w14:paraId="1CAD2024" w14:textId="77777777" w:rsidR="0094756E" w:rsidRDefault="0094756E" w:rsidP="0094756E">
      <w:pPr>
        <w:pStyle w:val="Listenabsatz"/>
        <w:numPr>
          <w:ilvl w:val="0"/>
          <w:numId w:val="7"/>
        </w:numPr>
      </w:pPr>
      <w:r>
        <w:t xml:space="preserve">Eingetragene Lebenspartnerschaft, seit ________________________ (Jahr)  </w:t>
      </w:r>
    </w:p>
    <w:p w14:paraId="38B6B974" w14:textId="77777777" w:rsidR="0094756E" w:rsidRDefault="0094756E" w:rsidP="0094756E">
      <w:pPr>
        <w:pStyle w:val="Listenabsatz"/>
        <w:numPr>
          <w:ilvl w:val="0"/>
          <w:numId w:val="7"/>
        </w:numPr>
      </w:pPr>
      <w:r>
        <w:t xml:space="preserve">Eingetragene Lebenspartnerschaft, aber vom Partner getrennt, seit ________________ (Jahr)  </w:t>
      </w:r>
    </w:p>
    <w:p w14:paraId="54F56FB4" w14:textId="77777777" w:rsidR="0094756E" w:rsidRDefault="0094756E" w:rsidP="0094756E">
      <w:pPr>
        <w:pStyle w:val="Listenabsatz"/>
        <w:numPr>
          <w:ilvl w:val="0"/>
          <w:numId w:val="7"/>
        </w:numPr>
      </w:pPr>
      <w:r>
        <w:t xml:space="preserve">Eingetragene Lebenspartnerschaft aufgehoben, seit ____________________ (Jahr) </w:t>
      </w:r>
    </w:p>
    <w:p w14:paraId="66CB410D" w14:textId="77777777" w:rsidR="0094756E" w:rsidRDefault="0094756E" w:rsidP="0094756E">
      <w:pPr>
        <w:pStyle w:val="Listenabsatz"/>
        <w:numPr>
          <w:ilvl w:val="0"/>
          <w:numId w:val="7"/>
        </w:numPr>
      </w:pPr>
      <w:r>
        <w:t>Eingetragener Lebenspartner verstorben, seit _________________________ (Jahr)</w:t>
      </w:r>
    </w:p>
    <w:p w14:paraId="1E8B88CF" w14:textId="05AEC1B9" w:rsidR="0094756E" w:rsidRDefault="0094756E" w:rsidP="00E24FB9">
      <w:pPr>
        <w:pStyle w:val="berschrift3"/>
        <w:pPrChange w:id="20" w:author="david pedrosa" w:date="2022-02-21T15:41:00Z">
          <w:pPr>
            <w:jc w:val="both"/>
          </w:pPr>
        </w:pPrChange>
      </w:pPr>
      <w:del w:id="21" w:author="david pedrosa" w:date="2022-02-21T15:41:00Z">
        <w:r w:rsidDel="00E24FB9">
          <w:delText xml:space="preserve">2 </w:delText>
        </w:r>
      </w:del>
      <w:r>
        <w:t>Haben oder hatten Sie Kinder?</w:t>
      </w:r>
      <w:del w:id="22" w:author="david pedrosa" w:date="2022-02-21T15:41:00Z">
        <w:r w:rsidDel="00E24FB9">
          <w:delText xml:space="preserve"> Ich meine sowohl eigene Kinder, als auch Kinder, die bei Ihnen aufgewachsen sind.  </w:delText>
        </w:r>
      </w:del>
    </w:p>
    <w:p w14:paraId="6A0C350E" w14:textId="77777777" w:rsidR="0094756E" w:rsidRDefault="0094756E" w:rsidP="0094756E">
      <w:pPr>
        <w:pStyle w:val="Listenabsatz"/>
        <w:numPr>
          <w:ilvl w:val="0"/>
          <w:numId w:val="8"/>
        </w:numPr>
      </w:pPr>
      <w:r>
        <w:t xml:space="preserve">Nein </w:t>
      </w:r>
    </w:p>
    <w:p w14:paraId="7DEE8078" w14:textId="77777777" w:rsidR="00A5078A" w:rsidRDefault="00A5078A" w:rsidP="00A5078A">
      <w:pPr>
        <w:pStyle w:val="Listenabsatz"/>
        <w:numPr>
          <w:ilvl w:val="0"/>
          <w:numId w:val="8"/>
        </w:numPr>
        <w:rPr>
          <w:ins w:id="23" w:author="david pedrosa" w:date="2022-02-21T14:47:00Z"/>
        </w:rPr>
      </w:pPr>
      <w:ins w:id="24" w:author="david pedrosa" w:date="2022-02-21T14:47:00Z">
        <w:r>
          <w:t>Ja und zwar ___________________ (Anzahl Enkel/Urenkel)</w:t>
        </w:r>
      </w:ins>
    </w:p>
    <w:p w14:paraId="715C3B57" w14:textId="55AA3635" w:rsidR="0094756E" w:rsidDel="00A5078A" w:rsidRDefault="0094756E" w:rsidP="00E24FB9">
      <w:pPr>
        <w:pStyle w:val="berschrift3"/>
        <w:rPr>
          <w:del w:id="25" w:author="david pedrosa" w:date="2022-02-21T14:47:00Z"/>
        </w:rPr>
        <w:pPrChange w:id="26" w:author="david pedrosa" w:date="2022-02-21T15:41:00Z">
          <w:pPr>
            <w:pStyle w:val="Listenabsatz"/>
            <w:numPr>
              <w:numId w:val="8"/>
            </w:numPr>
            <w:ind w:hanging="360"/>
          </w:pPr>
        </w:pPrChange>
      </w:pPr>
      <w:del w:id="27" w:author="david pedrosa" w:date="2022-02-21T14:47:00Z">
        <w:r w:rsidDel="00A5078A">
          <w:lastRenderedPageBreak/>
          <w:delText xml:space="preserve">Ja </w:delText>
        </w:r>
      </w:del>
    </w:p>
    <w:p w14:paraId="7A5D6FF7" w14:textId="0054D6C2" w:rsidR="0094756E" w:rsidDel="00A5078A" w:rsidRDefault="0094756E" w:rsidP="00E24FB9">
      <w:pPr>
        <w:pStyle w:val="berschrift3"/>
        <w:rPr>
          <w:del w:id="28" w:author="david pedrosa" w:date="2022-02-21T14:47:00Z"/>
        </w:rPr>
        <w:pPrChange w:id="29" w:author="david pedrosa" w:date="2022-02-21T15:41:00Z">
          <w:pPr>
            <w:pStyle w:val="Listenabsatz"/>
            <w:numPr>
              <w:ilvl w:val="1"/>
              <w:numId w:val="8"/>
            </w:numPr>
            <w:ind w:left="1440" w:hanging="360"/>
          </w:pPr>
        </w:pPrChange>
      </w:pPr>
      <w:del w:id="30" w:author="david pedrosa" w:date="2022-02-21T14:47:00Z">
        <w:r w:rsidDel="00A5078A">
          <w:delText>Anzahl der Kinder ___________________</w:delText>
        </w:r>
      </w:del>
    </w:p>
    <w:p w14:paraId="6D9D3E34" w14:textId="51BF8813" w:rsidR="0094756E" w:rsidDel="00A5078A" w:rsidRDefault="0094756E" w:rsidP="00E24FB9">
      <w:pPr>
        <w:pStyle w:val="berschrift3"/>
        <w:rPr>
          <w:del w:id="31" w:author="david pedrosa" w:date="2022-02-21T14:47:00Z"/>
        </w:rPr>
        <w:pPrChange w:id="32" w:author="david pedrosa" w:date="2022-02-21T15:41:00Z">
          <w:pPr>
            <w:pStyle w:val="Listenabsatz"/>
            <w:numPr>
              <w:ilvl w:val="1"/>
              <w:numId w:val="8"/>
            </w:numPr>
            <w:ind w:left="1440" w:hanging="360"/>
          </w:pPr>
        </w:pPrChange>
      </w:pPr>
      <w:del w:id="33" w:author="david pedrosa" w:date="2022-02-21T14:47:00Z">
        <w:r w:rsidDel="00A5078A">
          <w:delText>Anzahl der noch lebenden Kinder ______________________</w:delText>
        </w:r>
      </w:del>
    </w:p>
    <w:p w14:paraId="44684B40" w14:textId="6582E3D0" w:rsidR="0094756E" w:rsidRDefault="0094756E" w:rsidP="00E24FB9">
      <w:pPr>
        <w:pStyle w:val="berschrift3"/>
        <w:pPrChange w:id="34" w:author="david pedrosa" w:date="2022-02-21T15:41:00Z">
          <w:pPr/>
        </w:pPrChange>
      </w:pPr>
      <w:del w:id="35" w:author="david pedrosa" w:date="2022-02-21T15:41:00Z">
        <w:r w:rsidDel="00E24FB9">
          <w:delText xml:space="preserve">3 </w:delText>
        </w:r>
      </w:del>
      <w:r>
        <w:t>Haben Sie Enkelkinder</w:t>
      </w:r>
      <w:ins w:id="36" w:author="david pedrosa" w:date="2022-02-21T12:18:00Z">
        <w:r w:rsidR="00F46934">
          <w:t xml:space="preserve"> oder Urenkel</w:t>
        </w:r>
      </w:ins>
      <w:r>
        <w:t>?</w:t>
      </w:r>
    </w:p>
    <w:p w14:paraId="701BA18D" w14:textId="77777777" w:rsidR="0094756E" w:rsidRDefault="0094756E" w:rsidP="0094756E">
      <w:pPr>
        <w:pStyle w:val="Listenabsatz"/>
        <w:numPr>
          <w:ilvl w:val="0"/>
          <w:numId w:val="8"/>
        </w:numPr>
      </w:pPr>
      <w:r>
        <w:t xml:space="preserve">Nein </w:t>
      </w:r>
    </w:p>
    <w:p w14:paraId="6F118D1D" w14:textId="67B7D773" w:rsidR="0094756E" w:rsidDel="00EF7D42" w:rsidRDefault="0094756E" w:rsidP="0094756E">
      <w:pPr>
        <w:pStyle w:val="Listenabsatz"/>
        <w:numPr>
          <w:ilvl w:val="0"/>
          <w:numId w:val="8"/>
        </w:numPr>
        <w:rPr>
          <w:del w:id="37" w:author="david pedrosa" w:date="2022-02-21T15:41:00Z"/>
        </w:rPr>
      </w:pPr>
      <w:r>
        <w:t>Ja und zwar ___________________ (Anzahl</w:t>
      </w:r>
      <w:ins w:id="38" w:author="david pedrosa" w:date="2022-02-21T12:18:00Z">
        <w:r w:rsidR="00F46934">
          <w:t xml:space="preserve"> Enkel/Urenkel</w:t>
        </w:r>
      </w:ins>
      <w:r>
        <w:t>)</w:t>
      </w:r>
    </w:p>
    <w:p w14:paraId="0F5F8B26" w14:textId="696A7FEC" w:rsidR="0094756E" w:rsidDel="00F46934" w:rsidRDefault="0094756E" w:rsidP="00EF7D42">
      <w:pPr>
        <w:pStyle w:val="Listenabsatz"/>
        <w:numPr>
          <w:ilvl w:val="0"/>
          <w:numId w:val="8"/>
        </w:numPr>
        <w:rPr>
          <w:del w:id="39" w:author="david pedrosa" w:date="2022-02-21T12:18:00Z"/>
        </w:rPr>
        <w:pPrChange w:id="40" w:author="david pedrosa" w:date="2022-02-21T15:41:00Z">
          <w:pPr/>
        </w:pPrChange>
      </w:pPr>
      <w:del w:id="41" w:author="david pedrosa" w:date="2022-02-21T12:18:00Z">
        <w:r w:rsidDel="00F46934">
          <w:delText>4 Haben Sie Urenkel?</w:delText>
        </w:r>
      </w:del>
    </w:p>
    <w:p w14:paraId="5F69DCC9" w14:textId="35BA6703" w:rsidR="0094756E" w:rsidDel="00F46934" w:rsidRDefault="0094756E" w:rsidP="00EF7D42">
      <w:pPr>
        <w:pStyle w:val="Listenabsatz"/>
        <w:rPr>
          <w:del w:id="42" w:author="david pedrosa" w:date="2022-02-21T12:18:00Z"/>
        </w:rPr>
        <w:pPrChange w:id="43" w:author="david pedrosa" w:date="2022-02-21T15:41:00Z">
          <w:pPr>
            <w:pStyle w:val="Listenabsatz"/>
            <w:numPr>
              <w:numId w:val="8"/>
            </w:numPr>
            <w:ind w:hanging="360"/>
          </w:pPr>
        </w:pPrChange>
      </w:pPr>
      <w:del w:id="44" w:author="david pedrosa" w:date="2022-02-21T12:18:00Z">
        <w:r w:rsidDel="00F46934">
          <w:delText>Nein</w:delText>
        </w:r>
      </w:del>
    </w:p>
    <w:p w14:paraId="0BD4E4FE" w14:textId="0E59DB25" w:rsidR="0094756E" w:rsidRPr="000C7BA6" w:rsidDel="00F46934" w:rsidRDefault="0094756E" w:rsidP="00EF7D42">
      <w:pPr>
        <w:pStyle w:val="Listenabsatz"/>
        <w:rPr>
          <w:del w:id="45" w:author="david pedrosa" w:date="2022-02-21T12:18:00Z"/>
        </w:rPr>
        <w:pPrChange w:id="46" w:author="david pedrosa" w:date="2022-02-21T15:41:00Z">
          <w:pPr>
            <w:pStyle w:val="Listenabsatz"/>
            <w:numPr>
              <w:numId w:val="8"/>
            </w:numPr>
            <w:ind w:hanging="360"/>
          </w:pPr>
        </w:pPrChange>
      </w:pPr>
      <w:del w:id="47" w:author="david pedrosa" w:date="2022-02-21T12:18:00Z">
        <w:r w:rsidDel="00F46934">
          <w:delText>Ja und zwar ___________________ (Anzahl)</w:delText>
        </w:r>
      </w:del>
    </w:p>
    <w:p w14:paraId="7E0DAF12" w14:textId="77777777" w:rsidR="0094756E" w:rsidRDefault="0094756E" w:rsidP="00EF7D42">
      <w:pPr>
        <w:pStyle w:val="Listenabsatz"/>
        <w:numPr>
          <w:ilvl w:val="0"/>
          <w:numId w:val="8"/>
        </w:numPr>
        <w:rPr>
          <w:rFonts w:ascii="Times New Roman" w:eastAsia="Times New Roman" w:hAnsi="Times New Roman" w:cs="Times New Roman"/>
          <w:color w:val="000000"/>
          <w:sz w:val="24"/>
          <w:szCs w:val="24"/>
          <w:lang w:eastAsia="de-DE"/>
        </w:rPr>
        <w:pPrChange w:id="48" w:author="david pedrosa" w:date="2022-02-21T15:41:00Z">
          <w:pPr>
            <w:spacing w:after="0" w:line="240" w:lineRule="auto"/>
          </w:pPr>
        </w:pPrChange>
      </w:pPr>
    </w:p>
    <w:p w14:paraId="401E87FA" w14:textId="77777777" w:rsidR="003A6237" w:rsidRDefault="003A6237" w:rsidP="003A6237">
      <w:pPr>
        <w:pStyle w:val="berschrift1"/>
      </w:pPr>
      <w:r>
        <w:t>Biographisches</w:t>
      </w:r>
    </w:p>
    <w:p w14:paraId="6E5349AD" w14:textId="77777777" w:rsidR="003A6237" w:rsidRPr="00EF7D42" w:rsidRDefault="003A6237" w:rsidP="00EF7D42">
      <w:pPr>
        <w:pStyle w:val="berschrift2"/>
      </w:pPr>
      <w:r w:rsidRPr="00EF7D42">
        <w:t xml:space="preserve">Schulbildung </w:t>
      </w:r>
    </w:p>
    <w:p w14:paraId="0C3E531C" w14:textId="77777777" w:rsidR="003A6237" w:rsidRDefault="003A6237" w:rsidP="00A5078A">
      <w:pPr>
        <w:pStyle w:val="berschrift3"/>
        <w:numPr>
          <w:ilvl w:val="0"/>
          <w:numId w:val="76"/>
        </w:numPr>
        <w:pPrChange w:id="49" w:author="david pedrosa" w:date="2022-02-21T14:52:00Z">
          <w:pPr/>
        </w:pPrChange>
      </w:pPr>
      <w:del w:id="50" w:author="david pedrosa" w:date="2022-02-21T14:52:00Z">
        <w:r w:rsidDel="00A5078A">
          <w:delText xml:space="preserve">1 </w:delText>
        </w:r>
      </w:del>
      <w:r>
        <w:t xml:space="preserve">In welchem Land haben Sie zuletzt die Schule besucht? </w:t>
      </w:r>
    </w:p>
    <w:p w14:paraId="4E0703F5" w14:textId="12D14646" w:rsidR="003A6237" w:rsidRDefault="003A6237" w:rsidP="003A6237">
      <w:pPr>
        <w:pStyle w:val="Listenabsatz"/>
        <w:numPr>
          <w:ilvl w:val="0"/>
          <w:numId w:val="1"/>
        </w:numPr>
        <w:jc w:val="both"/>
      </w:pPr>
      <w:r>
        <w:t xml:space="preserve">In Deutschland </w:t>
      </w:r>
      <w:del w:id="51" w:author="david pedrosa" w:date="2022-02-21T12:18:00Z">
        <w:r w:rsidDel="00F46934">
          <w:delText xml:space="preserve">(einschließlich alte BRD inkl. West-Berlin, DDR inkl. Ost-Berlin, frühere deutsche Ostgebiete, heutiges Deutschland) </w:delText>
        </w:r>
      </w:del>
    </w:p>
    <w:p w14:paraId="7E2F9CFA" w14:textId="77777777" w:rsidR="003A6237" w:rsidRDefault="003A6237" w:rsidP="003A6237">
      <w:pPr>
        <w:pStyle w:val="Listenabsatz"/>
        <w:numPr>
          <w:ilvl w:val="0"/>
          <w:numId w:val="1"/>
        </w:numPr>
      </w:pPr>
      <w:r>
        <w:t>In einem anderen Land</w:t>
      </w:r>
    </w:p>
    <w:p w14:paraId="03A60DE6" w14:textId="77777777" w:rsidR="003A6237" w:rsidRDefault="003A6237" w:rsidP="003A6237">
      <w:pPr>
        <w:pStyle w:val="Listenabsatz"/>
        <w:numPr>
          <w:ilvl w:val="0"/>
          <w:numId w:val="1"/>
        </w:numPr>
      </w:pPr>
      <w:r>
        <w:t>Kein Schulbesuch</w:t>
      </w:r>
    </w:p>
    <w:p w14:paraId="146FD366" w14:textId="77777777" w:rsidR="003A6237" w:rsidRDefault="003A6237" w:rsidP="00A5078A">
      <w:pPr>
        <w:pStyle w:val="berschrift3"/>
        <w:pPrChange w:id="52" w:author="david pedrosa" w:date="2022-02-21T14:52:00Z">
          <w:pPr/>
        </w:pPrChange>
      </w:pPr>
      <w:del w:id="53" w:author="david pedrosa" w:date="2022-02-21T14:52:00Z">
        <w:r w:rsidDel="00A5078A">
          <w:delText xml:space="preserve">2 </w:delText>
        </w:r>
      </w:del>
      <w:r>
        <w:t xml:space="preserve">Welchen höchsten allgemeinbildenden Schulabschluss haben Sie? </w:t>
      </w:r>
    </w:p>
    <w:p w14:paraId="210DB54A" w14:textId="77777777" w:rsidR="003A6237" w:rsidRDefault="003A6237" w:rsidP="003A6237">
      <w:pPr>
        <w:pStyle w:val="Listenabsatz"/>
        <w:numPr>
          <w:ilvl w:val="0"/>
          <w:numId w:val="2"/>
        </w:numPr>
      </w:pPr>
      <w:r>
        <w:t xml:space="preserve">Kein Abschluss  </w:t>
      </w:r>
    </w:p>
    <w:p w14:paraId="25F0AB6E" w14:textId="77777777" w:rsidR="003A6237" w:rsidRDefault="003A6237" w:rsidP="003A6237">
      <w:pPr>
        <w:pStyle w:val="Listenabsatz"/>
        <w:numPr>
          <w:ilvl w:val="0"/>
          <w:numId w:val="2"/>
        </w:numPr>
      </w:pPr>
      <w:r>
        <w:t xml:space="preserve">Volksschulabschluss, Hauptschulabschluss oder gleichwertiger Abschluss </w:t>
      </w:r>
    </w:p>
    <w:p w14:paraId="1CED62BF" w14:textId="77777777" w:rsidR="003A6237" w:rsidRDefault="003A6237" w:rsidP="003A6237">
      <w:pPr>
        <w:pStyle w:val="Listenabsatz"/>
        <w:numPr>
          <w:ilvl w:val="0"/>
          <w:numId w:val="2"/>
        </w:numPr>
      </w:pPr>
      <w:r>
        <w:t xml:space="preserve">Realschulabschluss (Mittlere Reife) oder gleichwertiger Abschluss  </w:t>
      </w:r>
    </w:p>
    <w:p w14:paraId="59F1ED50" w14:textId="0E57D7F7" w:rsidR="003A6237" w:rsidDel="00A5078A" w:rsidRDefault="003A6237" w:rsidP="003A6237">
      <w:pPr>
        <w:pStyle w:val="Listenabsatz"/>
        <w:numPr>
          <w:ilvl w:val="0"/>
          <w:numId w:val="2"/>
        </w:numPr>
        <w:rPr>
          <w:del w:id="54" w:author="david pedrosa" w:date="2022-02-21T14:49:00Z"/>
        </w:rPr>
      </w:pPr>
      <w:del w:id="55" w:author="david pedrosa" w:date="2022-02-21T14:49:00Z">
        <w:r w:rsidDel="00A5078A">
          <w:delText xml:space="preserve">Polytechnische Oberschule der DDR mit Abschluss der 8. oder 9. Klasse  </w:delText>
        </w:r>
      </w:del>
    </w:p>
    <w:p w14:paraId="3129EB2F" w14:textId="653D1330" w:rsidR="003A6237" w:rsidDel="00A5078A" w:rsidRDefault="003A6237" w:rsidP="003A6237">
      <w:pPr>
        <w:pStyle w:val="Listenabsatz"/>
        <w:numPr>
          <w:ilvl w:val="0"/>
          <w:numId w:val="2"/>
        </w:numPr>
        <w:rPr>
          <w:del w:id="56" w:author="david pedrosa" w:date="2022-02-21T14:49:00Z"/>
        </w:rPr>
      </w:pPr>
      <w:del w:id="57" w:author="david pedrosa" w:date="2022-02-21T14:49:00Z">
        <w:r w:rsidDel="00A5078A">
          <w:delText xml:space="preserve">Polytechnische Oberschule der DDR mit Abschluss der 10. Klasse  </w:delText>
        </w:r>
      </w:del>
    </w:p>
    <w:p w14:paraId="30302ABD" w14:textId="77777777" w:rsidR="003A6237" w:rsidRDefault="003A6237" w:rsidP="003A6237">
      <w:pPr>
        <w:pStyle w:val="Listenabsatz"/>
        <w:numPr>
          <w:ilvl w:val="0"/>
          <w:numId w:val="2"/>
        </w:numPr>
      </w:pPr>
      <w:r>
        <w:t xml:space="preserve">Fachhochschulreife, Abschluss einer Fachoberschule </w:t>
      </w:r>
    </w:p>
    <w:p w14:paraId="42E46522" w14:textId="77777777" w:rsidR="003A6237" w:rsidRDefault="003A6237" w:rsidP="003A6237">
      <w:pPr>
        <w:pStyle w:val="Listenabsatz"/>
        <w:numPr>
          <w:ilvl w:val="0"/>
          <w:numId w:val="2"/>
        </w:numPr>
        <w:jc w:val="both"/>
      </w:pPr>
      <w:r>
        <w:t xml:space="preserve">Allgemeine oder fachgebundene Hochschulreife/Abitur (Gymnasium, Lyzeum bzw. EOS, auch EOS mit Lehre) </w:t>
      </w:r>
    </w:p>
    <w:p w14:paraId="4F08A656" w14:textId="48DAD630" w:rsidR="003A6237" w:rsidDel="00EF7D42" w:rsidRDefault="003A6237" w:rsidP="003A6237">
      <w:pPr>
        <w:pStyle w:val="Listenabsatz"/>
        <w:numPr>
          <w:ilvl w:val="0"/>
          <w:numId w:val="2"/>
        </w:numPr>
        <w:rPr>
          <w:del w:id="58" w:author="david pedrosa" w:date="2022-02-21T15:42:00Z"/>
        </w:rPr>
      </w:pPr>
      <w:r>
        <w:t>Anderer Schulabschluss, und zwar: ____________________________</w:t>
      </w:r>
      <w:ins w:id="59" w:author="david pedrosa" w:date="2022-02-21T14:49:00Z">
        <w:r w:rsidR="00A5078A">
          <w:t>___________________</w:t>
        </w:r>
      </w:ins>
    </w:p>
    <w:p w14:paraId="19E21B0B" w14:textId="731609BA" w:rsidR="003A6237" w:rsidDel="00A5078A" w:rsidRDefault="003A6237" w:rsidP="00EF7D42">
      <w:pPr>
        <w:pStyle w:val="Listenabsatz"/>
        <w:numPr>
          <w:ilvl w:val="0"/>
          <w:numId w:val="2"/>
        </w:numPr>
        <w:rPr>
          <w:del w:id="60" w:author="david pedrosa" w:date="2022-02-21T14:50:00Z"/>
        </w:rPr>
        <w:pPrChange w:id="61" w:author="david pedrosa" w:date="2022-02-21T15:42:00Z">
          <w:pPr/>
        </w:pPrChange>
      </w:pPr>
      <w:del w:id="62" w:author="david pedrosa" w:date="2022-02-21T14:50:00Z">
        <w:r w:rsidDel="00A5078A">
          <w:delText xml:space="preserve">3 Wie viele Jahre haben Sie die Schule besucht? </w:delText>
        </w:r>
      </w:del>
    </w:p>
    <w:p w14:paraId="12343AC2" w14:textId="2F8016FD" w:rsidR="003A6237" w:rsidDel="00A5078A" w:rsidRDefault="003A6237" w:rsidP="00EF7D42">
      <w:pPr>
        <w:pStyle w:val="Listenabsatz"/>
        <w:rPr>
          <w:del w:id="63" w:author="david pedrosa" w:date="2022-02-21T14:50:00Z"/>
        </w:rPr>
        <w:pPrChange w:id="64" w:author="david pedrosa" w:date="2022-02-21T15:42:00Z">
          <w:pPr/>
        </w:pPrChange>
      </w:pPr>
      <w:del w:id="65" w:author="david pedrosa" w:date="2022-02-21T14:50:00Z">
        <w:r w:rsidDel="00A5078A">
          <w:delText>____________________________________________________</w:delText>
        </w:r>
      </w:del>
    </w:p>
    <w:p w14:paraId="78BEDC12" w14:textId="77777777" w:rsidR="003A6237" w:rsidRDefault="003A6237" w:rsidP="00EF7D42">
      <w:pPr>
        <w:pStyle w:val="Listenabsatz"/>
        <w:numPr>
          <w:ilvl w:val="0"/>
          <w:numId w:val="2"/>
        </w:numPr>
        <w:pPrChange w:id="66" w:author="david pedrosa" w:date="2022-02-21T15:42:00Z">
          <w:pPr>
            <w:pStyle w:val="berschrift2"/>
          </w:pPr>
        </w:pPrChange>
      </w:pPr>
    </w:p>
    <w:p w14:paraId="4D0D9633" w14:textId="33414A4B" w:rsidR="003A6237" w:rsidRPr="00EF7D42" w:rsidRDefault="003A6237" w:rsidP="00EF7D42">
      <w:pPr>
        <w:pStyle w:val="berschrift2"/>
      </w:pPr>
      <w:r w:rsidRPr="00EF7D42">
        <w:t>Berufliche Bildung</w:t>
      </w:r>
      <w:del w:id="67" w:author="david pedrosa" w:date="2022-02-21T14:53:00Z">
        <w:r w:rsidRPr="00EF7D42" w:rsidDel="00A5078A">
          <w:delText xml:space="preserve"> </w:delText>
        </w:r>
      </w:del>
    </w:p>
    <w:p w14:paraId="1D47FF84" w14:textId="77777777" w:rsidR="003A6237" w:rsidRDefault="003A6237" w:rsidP="00A5078A">
      <w:pPr>
        <w:pStyle w:val="berschrift3"/>
        <w:numPr>
          <w:ilvl w:val="0"/>
          <w:numId w:val="77"/>
        </w:numPr>
        <w:pPrChange w:id="68" w:author="david pedrosa" w:date="2022-02-21T14:52:00Z">
          <w:pPr/>
        </w:pPrChange>
      </w:pPr>
      <w:del w:id="69" w:author="david pedrosa" w:date="2022-02-21T14:52:00Z">
        <w:r w:rsidDel="00A5078A">
          <w:delText xml:space="preserve">1 </w:delText>
        </w:r>
      </w:del>
      <w:r>
        <w:t xml:space="preserve">In welchem Land haben Sie eine berufliche Ausbildung oder ein Studium gemacht? </w:t>
      </w:r>
    </w:p>
    <w:p w14:paraId="6E222E63" w14:textId="77777777" w:rsidR="003A6237" w:rsidRDefault="003A6237" w:rsidP="003A6237">
      <w:pPr>
        <w:pStyle w:val="Listenabsatz"/>
        <w:numPr>
          <w:ilvl w:val="0"/>
          <w:numId w:val="3"/>
        </w:numPr>
        <w:jc w:val="both"/>
      </w:pPr>
      <w:r>
        <w:t xml:space="preserve">Nur in Deutschland (einschließlich DDR inkl. Ost-Berlin, alte BRD inkl. West-Berlin, frühere deutsche Ostgebiete)  </w:t>
      </w:r>
    </w:p>
    <w:p w14:paraId="305A7816" w14:textId="77777777" w:rsidR="003A6237" w:rsidRDefault="003A6237" w:rsidP="003A6237">
      <w:pPr>
        <w:pStyle w:val="Listenabsatz"/>
        <w:numPr>
          <w:ilvl w:val="0"/>
          <w:numId w:val="3"/>
        </w:numPr>
      </w:pPr>
      <w:r>
        <w:t xml:space="preserve">In Deutschland und in einem anderen Land  </w:t>
      </w:r>
    </w:p>
    <w:p w14:paraId="19BDC208" w14:textId="77777777" w:rsidR="003A6237" w:rsidRDefault="003A6237" w:rsidP="003A6237">
      <w:pPr>
        <w:pStyle w:val="Listenabsatz"/>
        <w:numPr>
          <w:ilvl w:val="0"/>
          <w:numId w:val="3"/>
        </w:numPr>
      </w:pPr>
      <w:r>
        <w:t xml:space="preserve">In einem anderen Land </w:t>
      </w:r>
    </w:p>
    <w:p w14:paraId="1FC95ED0" w14:textId="77777777" w:rsidR="003A6237" w:rsidRDefault="003A6237" w:rsidP="003A6237">
      <w:pPr>
        <w:pStyle w:val="Listenabsatz"/>
        <w:numPr>
          <w:ilvl w:val="0"/>
          <w:numId w:val="3"/>
        </w:numPr>
      </w:pPr>
      <w:r>
        <w:t xml:space="preserve">Keine Ausbildung oder Studium gemacht </w:t>
      </w:r>
    </w:p>
    <w:p w14:paraId="0B4703FE" w14:textId="77777777" w:rsidR="003A6237" w:rsidRDefault="003A6237" w:rsidP="00A5078A">
      <w:pPr>
        <w:pStyle w:val="berschrift3"/>
        <w:pPrChange w:id="70" w:author="david pedrosa" w:date="2022-02-21T14:52:00Z">
          <w:pPr/>
        </w:pPrChange>
      </w:pPr>
      <w:del w:id="71" w:author="david pedrosa" w:date="2022-02-21T14:52:00Z">
        <w:r w:rsidDel="00A5078A">
          <w:delText xml:space="preserve">2 </w:delText>
        </w:r>
      </w:del>
      <w:r>
        <w:t xml:space="preserve">Welchen höchsten beruflichen Ausbildungsabschluss haben Sie?  </w:t>
      </w:r>
    </w:p>
    <w:p w14:paraId="3E70E41E" w14:textId="77777777" w:rsidR="003A6237" w:rsidRDefault="003A6237" w:rsidP="003A6237">
      <w:pPr>
        <w:pStyle w:val="Listenabsatz"/>
        <w:numPr>
          <w:ilvl w:val="0"/>
          <w:numId w:val="4"/>
        </w:numPr>
      </w:pPr>
      <w:r>
        <w:t xml:space="preserve">Keinen beruflichen Abschluss  </w:t>
      </w:r>
    </w:p>
    <w:p w14:paraId="0BEC1942" w14:textId="77777777" w:rsidR="003A6237" w:rsidRDefault="003A6237" w:rsidP="003A6237">
      <w:pPr>
        <w:pStyle w:val="Listenabsatz"/>
        <w:numPr>
          <w:ilvl w:val="0"/>
          <w:numId w:val="4"/>
        </w:numPr>
      </w:pPr>
      <w:r>
        <w:t xml:space="preserve">Beruflich-betriebliche Berufsausbildung (Lehre) abgeschlossen  </w:t>
      </w:r>
    </w:p>
    <w:p w14:paraId="7B91C1F4" w14:textId="77777777" w:rsidR="003A6237" w:rsidRDefault="003A6237" w:rsidP="003A6237">
      <w:pPr>
        <w:pStyle w:val="Listenabsatz"/>
        <w:numPr>
          <w:ilvl w:val="0"/>
          <w:numId w:val="4"/>
        </w:numPr>
      </w:pPr>
      <w:r>
        <w:t xml:space="preserve">Beruflich-schulische Ausbildung (Berufsfachschule, Kollegschule) abgeschlossen  </w:t>
      </w:r>
    </w:p>
    <w:p w14:paraId="21CAAAB3" w14:textId="77777777" w:rsidR="003A6237" w:rsidRDefault="003A6237" w:rsidP="003A6237">
      <w:pPr>
        <w:pStyle w:val="Listenabsatz"/>
        <w:numPr>
          <w:ilvl w:val="0"/>
          <w:numId w:val="4"/>
        </w:numPr>
      </w:pPr>
      <w:r>
        <w:t xml:space="preserve">Ausbildung an einer Fachschule der DDR abgeschlossen  </w:t>
      </w:r>
    </w:p>
    <w:p w14:paraId="77034EA5" w14:textId="77777777" w:rsidR="003A6237" w:rsidRDefault="003A6237" w:rsidP="003A6237">
      <w:pPr>
        <w:pStyle w:val="Listenabsatz"/>
        <w:numPr>
          <w:ilvl w:val="0"/>
          <w:numId w:val="4"/>
        </w:numPr>
        <w:jc w:val="both"/>
      </w:pPr>
      <w:r>
        <w:lastRenderedPageBreak/>
        <w:t xml:space="preserve">Ausbildung an einer Fach-, Meister-, Technikerschule, Verwaltungs- und Wirtschaftsakademie oder Fachakademie abgeschlossen  </w:t>
      </w:r>
    </w:p>
    <w:p w14:paraId="54ED03EE" w14:textId="77777777" w:rsidR="003A6237" w:rsidRDefault="003A6237" w:rsidP="003A6237">
      <w:pPr>
        <w:pStyle w:val="Listenabsatz"/>
        <w:numPr>
          <w:ilvl w:val="0"/>
          <w:numId w:val="4"/>
        </w:numPr>
      </w:pPr>
      <w:r>
        <w:t xml:space="preserve">Bachelor an (Fach-)Hochschule abgeschlossen  </w:t>
      </w:r>
    </w:p>
    <w:p w14:paraId="23BCA232" w14:textId="77777777" w:rsidR="003A6237" w:rsidRDefault="003A6237" w:rsidP="003A6237">
      <w:pPr>
        <w:pStyle w:val="Listenabsatz"/>
        <w:numPr>
          <w:ilvl w:val="0"/>
          <w:numId w:val="4"/>
        </w:numPr>
      </w:pPr>
      <w:r>
        <w:t xml:space="preserve">Fachhochschulabschluss (z.B. Diplom, Master) </w:t>
      </w:r>
    </w:p>
    <w:p w14:paraId="16A71EC0" w14:textId="77777777" w:rsidR="003A6237" w:rsidRDefault="003A6237" w:rsidP="003A6237">
      <w:pPr>
        <w:pStyle w:val="Listenabsatz"/>
        <w:numPr>
          <w:ilvl w:val="0"/>
          <w:numId w:val="4"/>
        </w:numPr>
      </w:pPr>
      <w:r>
        <w:t xml:space="preserve">Universitätsabschluss (z.B. Diplom, Magister, Staatsexamen, Master)  </w:t>
      </w:r>
    </w:p>
    <w:p w14:paraId="24536346" w14:textId="77777777" w:rsidR="003A6237" w:rsidRDefault="003A6237" w:rsidP="003A6237">
      <w:pPr>
        <w:pStyle w:val="Listenabsatz"/>
        <w:numPr>
          <w:ilvl w:val="0"/>
          <w:numId w:val="4"/>
        </w:numPr>
      </w:pPr>
      <w:r>
        <w:t xml:space="preserve">Promotion  </w:t>
      </w:r>
    </w:p>
    <w:p w14:paraId="2E143EC3" w14:textId="77777777" w:rsidR="003A6237" w:rsidRDefault="003A6237" w:rsidP="003A6237">
      <w:pPr>
        <w:pStyle w:val="Listenabsatz"/>
        <w:numPr>
          <w:ilvl w:val="0"/>
          <w:numId w:val="4"/>
        </w:numPr>
      </w:pPr>
      <w:r>
        <w:t>Einen anderen beruflichen Abschluss, und zwar: _____________________________________</w:t>
      </w:r>
    </w:p>
    <w:p w14:paraId="59B87982" w14:textId="6ACBEA9F" w:rsidR="003A6237" w:rsidDel="00A5078A" w:rsidRDefault="003A6237" w:rsidP="003A6237">
      <w:pPr>
        <w:pStyle w:val="berschrift2"/>
        <w:rPr>
          <w:del w:id="72" w:author="david pedrosa" w:date="2022-02-21T14:53:00Z"/>
        </w:rPr>
      </w:pPr>
    </w:p>
    <w:p w14:paraId="151A52AF" w14:textId="77777777" w:rsidR="003A6237" w:rsidRDefault="003A6237" w:rsidP="00EF7D42">
      <w:pPr>
        <w:pStyle w:val="berschrift2"/>
      </w:pPr>
      <w:r>
        <w:t>Berufsbiographie</w:t>
      </w:r>
    </w:p>
    <w:p w14:paraId="2DE2D0FA" w14:textId="77777777" w:rsidR="003A6237" w:rsidRDefault="003A6237" w:rsidP="00A5078A">
      <w:pPr>
        <w:pStyle w:val="berschrift3"/>
        <w:numPr>
          <w:ilvl w:val="0"/>
          <w:numId w:val="78"/>
        </w:numPr>
        <w:pPrChange w:id="73" w:author="david pedrosa" w:date="2022-02-21T14:53:00Z">
          <w:pPr>
            <w:jc w:val="both"/>
          </w:pPr>
        </w:pPrChange>
      </w:pPr>
      <w:del w:id="74" w:author="david pedrosa" w:date="2022-02-21T14:53:00Z">
        <w:r w:rsidDel="00A5078A">
          <w:delText xml:space="preserve">1 </w:delText>
        </w:r>
      </w:del>
      <w:r>
        <w:t xml:space="preserve">Sind Sie zurzeit erwerbstätig? Unter Erwerbstätigkeit wird jede bezahlte bzw. mit einem Einkommen verbundene Tätigkeit verstanden, egal welchen zeitlichen Umfang sie hat. </w:t>
      </w:r>
    </w:p>
    <w:p w14:paraId="7177D2A5" w14:textId="77777777" w:rsidR="003A6237" w:rsidRDefault="003A6237" w:rsidP="003A6237">
      <w:pPr>
        <w:pStyle w:val="Listenabsatz"/>
        <w:numPr>
          <w:ilvl w:val="0"/>
          <w:numId w:val="52"/>
        </w:numPr>
      </w:pPr>
      <w:r>
        <w:t xml:space="preserve">Vollzeit erwerbstätig </w:t>
      </w:r>
    </w:p>
    <w:p w14:paraId="1CD8FD41" w14:textId="77777777" w:rsidR="003A6237" w:rsidRDefault="003A6237" w:rsidP="003A6237">
      <w:pPr>
        <w:pStyle w:val="Listenabsatz"/>
        <w:numPr>
          <w:ilvl w:val="0"/>
          <w:numId w:val="52"/>
        </w:numPr>
      </w:pPr>
      <w:r>
        <w:t xml:space="preserve">Teilzeit erwerbstätig </w:t>
      </w:r>
    </w:p>
    <w:p w14:paraId="4B785D16" w14:textId="77777777" w:rsidR="003A6237" w:rsidRDefault="003A6237" w:rsidP="003A6237">
      <w:pPr>
        <w:pStyle w:val="Listenabsatz"/>
        <w:numPr>
          <w:ilvl w:val="0"/>
          <w:numId w:val="52"/>
        </w:numPr>
      </w:pPr>
      <w:r>
        <w:t xml:space="preserve">Geringfügig erwerbstätig (400 Euro- oder Mini-Job) </w:t>
      </w:r>
    </w:p>
    <w:p w14:paraId="6397F0DA" w14:textId="77777777" w:rsidR="003A6237" w:rsidRDefault="003A6237" w:rsidP="003A6237">
      <w:pPr>
        <w:pStyle w:val="Listenabsatz"/>
        <w:numPr>
          <w:ilvl w:val="0"/>
          <w:numId w:val="52"/>
        </w:numPr>
      </w:pPr>
      <w:r>
        <w:t xml:space="preserve">„Ein-Euro-Job“ (bei Bezug von Arbeitslosengeld II) </w:t>
      </w:r>
    </w:p>
    <w:p w14:paraId="56FFCF8F" w14:textId="77777777" w:rsidR="003A6237" w:rsidRDefault="003A6237" w:rsidP="003A6237">
      <w:pPr>
        <w:pStyle w:val="Listenabsatz"/>
        <w:numPr>
          <w:ilvl w:val="0"/>
          <w:numId w:val="52"/>
        </w:numPr>
      </w:pPr>
      <w:r>
        <w:t xml:space="preserve">Gelegentlich oder unregelmäßig beschäftigt </w:t>
      </w:r>
    </w:p>
    <w:p w14:paraId="2ECA7E29" w14:textId="77777777" w:rsidR="003A6237" w:rsidRDefault="003A6237" w:rsidP="003A6237">
      <w:pPr>
        <w:pStyle w:val="Listenabsatz"/>
        <w:numPr>
          <w:ilvl w:val="0"/>
          <w:numId w:val="52"/>
        </w:numPr>
      </w:pPr>
      <w:r>
        <w:t xml:space="preserve">Berufliche Ausbildung/Lehre </w:t>
      </w:r>
    </w:p>
    <w:p w14:paraId="2956C33D" w14:textId="77777777" w:rsidR="003A6237" w:rsidRDefault="003A6237" w:rsidP="003A6237">
      <w:pPr>
        <w:pStyle w:val="Listenabsatz"/>
        <w:numPr>
          <w:ilvl w:val="0"/>
          <w:numId w:val="52"/>
        </w:numPr>
      </w:pPr>
      <w:r>
        <w:t xml:space="preserve">Vorübergehend freigestellt/beurlaubt (z. B. Elternzeit) </w:t>
      </w:r>
    </w:p>
    <w:p w14:paraId="008CB48F" w14:textId="77777777" w:rsidR="003A6237" w:rsidRDefault="003A6237" w:rsidP="003A6237">
      <w:pPr>
        <w:pStyle w:val="Listenabsatz"/>
        <w:numPr>
          <w:ilvl w:val="0"/>
          <w:numId w:val="52"/>
        </w:numPr>
      </w:pPr>
      <w:r>
        <w:t>Nicht erwerbstätig, seit _______________________________ (Jahr)</w:t>
      </w:r>
    </w:p>
    <w:p w14:paraId="30F78AAC" w14:textId="51139D0B" w:rsidR="003A6237" w:rsidRDefault="003A6237" w:rsidP="00A5078A">
      <w:pPr>
        <w:pStyle w:val="berschrift3"/>
        <w:pPrChange w:id="75" w:author="david pedrosa" w:date="2022-02-21T14:53:00Z">
          <w:pPr/>
        </w:pPrChange>
      </w:pPr>
      <w:del w:id="76" w:author="david pedrosa" w:date="2022-02-21T14:53:00Z">
        <w:r w:rsidDel="00A5078A">
          <w:delText xml:space="preserve">2 </w:delText>
        </w:r>
      </w:del>
      <w:r>
        <w:t xml:space="preserve">Wie viele Stunden arbeiten Sie </w:t>
      </w:r>
      <w:del w:id="77" w:author="david pedrosa" w:date="2022-02-21T14:54:00Z">
        <w:r w:rsidDel="00A5078A">
          <w:delText xml:space="preserve">normalerweise </w:delText>
        </w:r>
      </w:del>
      <w:r>
        <w:t xml:space="preserve">pro Woche? </w:t>
      </w:r>
    </w:p>
    <w:p w14:paraId="238FAF38" w14:textId="77777777" w:rsidR="003A6237" w:rsidRDefault="003A6237" w:rsidP="003A6237">
      <w:r>
        <w:t>________________________________</w:t>
      </w:r>
      <w:proofErr w:type="gramStart"/>
      <w:r>
        <w:t>_  Arbeitsstunden</w:t>
      </w:r>
      <w:proofErr w:type="gramEnd"/>
      <w:r>
        <w:t xml:space="preserve"> pro Woche </w:t>
      </w:r>
    </w:p>
    <w:p w14:paraId="5A41C84D" w14:textId="77777777" w:rsidR="003A6237" w:rsidRDefault="003A6237" w:rsidP="003A6237">
      <w:pPr>
        <w:jc w:val="both"/>
      </w:pPr>
    </w:p>
    <w:p w14:paraId="28AE2913" w14:textId="77777777" w:rsidR="003A6237" w:rsidRDefault="003A6237" w:rsidP="00A5078A">
      <w:pPr>
        <w:pStyle w:val="berschrift3"/>
        <w:pPrChange w:id="78" w:author="david pedrosa" w:date="2022-02-21T14:54:00Z">
          <w:pPr>
            <w:jc w:val="both"/>
          </w:pPr>
        </w:pPrChange>
      </w:pPr>
      <w:del w:id="79" w:author="david pedrosa" w:date="2022-02-21T14:54:00Z">
        <w:r w:rsidDel="00A5078A">
          <w:delText xml:space="preserve">3 </w:delText>
        </w:r>
      </w:del>
      <w:r>
        <w:t>Wie lang ist ihr täglicher Arbeitsweg?</w:t>
      </w:r>
    </w:p>
    <w:p w14:paraId="3C6A79B2" w14:textId="77777777" w:rsidR="003A6237" w:rsidRDefault="003A6237" w:rsidP="003A6237">
      <w:r>
        <w:t>________________________________</w:t>
      </w:r>
      <w:proofErr w:type="gramStart"/>
      <w:r>
        <w:t>_  Arbeitsstunden</w:t>
      </w:r>
      <w:proofErr w:type="gramEnd"/>
      <w:r>
        <w:t xml:space="preserve"> pro Tag</w:t>
      </w:r>
    </w:p>
    <w:p w14:paraId="5BCB798E" w14:textId="77777777" w:rsidR="003A6237" w:rsidRDefault="003A6237" w:rsidP="003A5E94">
      <w:pPr>
        <w:pStyle w:val="berschrift3"/>
        <w:pPrChange w:id="80" w:author="david pedrosa" w:date="2022-02-21T14:55:00Z">
          <w:pPr>
            <w:jc w:val="both"/>
          </w:pPr>
        </w:pPrChange>
      </w:pPr>
      <w:del w:id="81" w:author="david pedrosa" w:date="2022-02-21T14:55:00Z">
        <w:r w:rsidDel="003A5E94">
          <w:delText xml:space="preserve">4 </w:delText>
        </w:r>
      </w:del>
      <w:r>
        <w:t>Welche berufliche Stellung hatten Sie in Ihrer letzten/ haben Sie in Ihrer hauptsächlich ausgeübten Erwerbstätigkeit?</w:t>
      </w:r>
    </w:p>
    <w:p w14:paraId="280318E6" w14:textId="77777777" w:rsidR="003A6237" w:rsidRDefault="003A6237" w:rsidP="003A6237">
      <w:pPr>
        <w:pStyle w:val="Listenabsatz"/>
        <w:numPr>
          <w:ilvl w:val="0"/>
          <w:numId w:val="5"/>
        </w:numPr>
        <w:ind w:left="720"/>
      </w:pPr>
      <w:commentRangeStart w:id="82"/>
      <w:r w:rsidRPr="00435EB8">
        <w:t>Selbstständige Landwirte bzw. Genossenschaftsbauern</w:t>
      </w:r>
    </w:p>
    <w:p w14:paraId="19DF0101" w14:textId="77777777" w:rsidR="003A6237" w:rsidRDefault="003A6237" w:rsidP="003A6237">
      <w:pPr>
        <w:pStyle w:val="Listenabsatz"/>
        <w:numPr>
          <w:ilvl w:val="1"/>
          <w:numId w:val="5"/>
        </w:numPr>
        <w:jc w:val="both"/>
      </w:pPr>
      <w:r>
        <w:t xml:space="preserve">Selbstständige Landwirte: mit einer landwirtschaftlich </w:t>
      </w:r>
      <w:proofErr w:type="spellStart"/>
      <w:r>
        <w:t>genutzen</w:t>
      </w:r>
      <w:proofErr w:type="spellEnd"/>
      <w:r>
        <w:t xml:space="preserve"> Fläche bis unter 10ha</w:t>
      </w:r>
    </w:p>
    <w:p w14:paraId="1B3647DA" w14:textId="77777777" w:rsidR="003A6237" w:rsidRDefault="003A6237" w:rsidP="003A6237">
      <w:pPr>
        <w:pStyle w:val="Listenabsatz"/>
        <w:numPr>
          <w:ilvl w:val="1"/>
          <w:numId w:val="5"/>
        </w:numPr>
        <w:jc w:val="both"/>
      </w:pPr>
      <w:r>
        <w:t xml:space="preserve">Selbstständige Landwirte: mit einer landwirtschaftlich </w:t>
      </w:r>
      <w:proofErr w:type="spellStart"/>
      <w:r>
        <w:t>genutzen</w:t>
      </w:r>
      <w:proofErr w:type="spellEnd"/>
      <w:r>
        <w:t xml:space="preserve"> Fläche von 10ha und mehr </w:t>
      </w:r>
    </w:p>
    <w:p w14:paraId="0C6F2A6C" w14:textId="77777777" w:rsidR="003A6237" w:rsidRDefault="003A6237" w:rsidP="003A6237">
      <w:pPr>
        <w:pStyle w:val="Listenabsatz"/>
        <w:numPr>
          <w:ilvl w:val="1"/>
          <w:numId w:val="5"/>
        </w:numPr>
      </w:pPr>
      <w:r>
        <w:t>Selbstständige Landwirte: Genossenschaftsbauern (ehem. LPG)</w:t>
      </w:r>
    </w:p>
    <w:p w14:paraId="1FBB3BDE" w14:textId="77777777" w:rsidR="003A6237" w:rsidRDefault="003A6237" w:rsidP="003A6237">
      <w:pPr>
        <w:pStyle w:val="Listenabsatz"/>
        <w:numPr>
          <w:ilvl w:val="0"/>
          <w:numId w:val="5"/>
        </w:numPr>
        <w:ind w:left="720"/>
      </w:pPr>
      <w:r>
        <w:t>Akademiker in freiem Beruf (Ärzte, Rechtsanwälte, Steuerberater, u.Ä.)</w:t>
      </w:r>
    </w:p>
    <w:p w14:paraId="6CF463D3" w14:textId="77777777" w:rsidR="003A6237" w:rsidRDefault="003A6237" w:rsidP="003A6237">
      <w:pPr>
        <w:pStyle w:val="Listenabsatz"/>
        <w:numPr>
          <w:ilvl w:val="1"/>
          <w:numId w:val="5"/>
        </w:numPr>
      </w:pPr>
      <w:r>
        <w:t>Akademiker in freiem Beruf:  keine weiteren Mitarbeiter</w:t>
      </w:r>
    </w:p>
    <w:p w14:paraId="76A68DFC" w14:textId="77777777" w:rsidR="003A6237" w:rsidRDefault="003A6237" w:rsidP="003A6237">
      <w:pPr>
        <w:pStyle w:val="Listenabsatz"/>
        <w:numPr>
          <w:ilvl w:val="1"/>
          <w:numId w:val="5"/>
        </w:numPr>
      </w:pPr>
      <w:r>
        <w:t xml:space="preserve">Akademiker in freiem Beruf:  1 bis 4 Mitarbeiter </w:t>
      </w:r>
    </w:p>
    <w:p w14:paraId="6EA1F1F5" w14:textId="77777777" w:rsidR="003A6237" w:rsidRDefault="003A6237" w:rsidP="003A6237">
      <w:pPr>
        <w:pStyle w:val="Listenabsatz"/>
        <w:numPr>
          <w:ilvl w:val="1"/>
          <w:numId w:val="5"/>
        </w:numPr>
      </w:pPr>
      <w:r>
        <w:t xml:space="preserve">Akademiker in freiem Beruf: 5 und mehr Mitarbeiter </w:t>
      </w:r>
    </w:p>
    <w:p w14:paraId="55CC361E" w14:textId="77777777" w:rsidR="003A6237" w:rsidRDefault="003A6237" w:rsidP="003A6237">
      <w:pPr>
        <w:pStyle w:val="Listenabsatz"/>
        <w:numPr>
          <w:ilvl w:val="0"/>
          <w:numId w:val="5"/>
        </w:numPr>
        <w:ind w:left="714" w:hanging="357"/>
      </w:pPr>
      <w:r>
        <w:t>Mithelfende Familienangehörige</w:t>
      </w:r>
    </w:p>
    <w:p w14:paraId="16450F51" w14:textId="77777777" w:rsidR="003A6237" w:rsidRDefault="003A6237" w:rsidP="003A6237">
      <w:pPr>
        <w:pStyle w:val="Listenabsatz"/>
        <w:numPr>
          <w:ilvl w:val="0"/>
          <w:numId w:val="5"/>
        </w:numPr>
        <w:ind w:left="720"/>
      </w:pPr>
      <w:r>
        <w:t>Selbstständig, Ich-AG oder Produktionsgenossenschaft des Handwerks (PGH)-Mitglied</w:t>
      </w:r>
      <w:r>
        <w:tab/>
      </w:r>
    </w:p>
    <w:p w14:paraId="726957E9" w14:textId="77777777" w:rsidR="003A6237" w:rsidRDefault="003A6237" w:rsidP="003A6237">
      <w:pPr>
        <w:pStyle w:val="Listenabsatz"/>
        <w:numPr>
          <w:ilvl w:val="1"/>
          <w:numId w:val="5"/>
        </w:numPr>
      </w:pPr>
      <w:r>
        <w:t>Selbstständig, Ich-AG oder PGH-Mitglied:  keine weiteren Mitarbeiter</w:t>
      </w:r>
    </w:p>
    <w:p w14:paraId="4E5E7C68" w14:textId="77777777" w:rsidR="003A6237" w:rsidRDefault="003A6237" w:rsidP="003A6237">
      <w:pPr>
        <w:pStyle w:val="Listenabsatz"/>
        <w:numPr>
          <w:ilvl w:val="1"/>
          <w:numId w:val="5"/>
        </w:numPr>
      </w:pPr>
      <w:r>
        <w:t xml:space="preserve">Selbstständig, Ich-AG oder PGH-Mitglied:  1 bis 5 Mitarbeiter </w:t>
      </w:r>
    </w:p>
    <w:p w14:paraId="19D777E0" w14:textId="77777777" w:rsidR="003A6237" w:rsidRDefault="003A6237" w:rsidP="003A6237">
      <w:pPr>
        <w:pStyle w:val="Listenabsatz"/>
        <w:numPr>
          <w:ilvl w:val="1"/>
          <w:numId w:val="5"/>
        </w:numPr>
      </w:pPr>
      <w:r>
        <w:t xml:space="preserve">Selbstständig, Ich-AG oder PGH-Mitglied:  5 und mehr Mitarbeiter </w:t>
      </w:r>
    </w:p>
    <w:p w14:paraId="7A1E9AE6" w14:textId="77777777" w:rsidR="003A6237" w:rsidRDefault="003A6237" w:rsidP="003A6237">
      <w:pPr>
        <w:pStyle w:val="Listenabsatz"/>
        <w:numPr>
          <w:ilvl w:val="1"/>
          <w:numId w:val="5"/>
        </w:numPr>
      </w:pPr>
      <w:r>
        <w:t xml:space="preserve">Selbstständig, Ich-AG oder PGH-Mitglied:  PGH-Mitglied </w:t>
      </w:r>
    </w:p>
    <w:p w14:paraId="0329512F" w14:textId="77777777" w:rsidR="003A6237" w:rsidRDefault="003A6237" w:rsidP="003A6237">
      <w:pPr>
        <w:pStyle w:val="Listenabsatz"/>
        <w:numPr>
          <w:ilvl w:val="0"/>
          <w:numId w:val="5"/>
        </w:numPr>
        <w:ind w:left="720"/>
      </w:pPr>
      <w:r>
        <w:t xml:space="preserve">Beamte, Richter, Berufssoldaten </w:t>
      </w:r>
    </w:p>
    <w:p w14:paraId="631C33A4" w14:textId="77777777" w:rsidR="003A6237" w:rsidRDefault="003A6237" w:rsidP="003A6237">
      <w:pPr>
        <w:pStyle w:val="Listenabsatz"/>
        <w:numPr>
          <w:ilvl w:val="0"/>
          <w:numId w:val="5"/>
        </w:numPr>
        <w:ind w:left="720"/>
      </w:pPr>
      <w:r>
        <w:lastRenderedPageBreak/>
        <w:t xml:space="preserve">Angestellte </w:t>
      </w:r>
    </w:p>
    <w:p w14:paraId="4BF603EE" w14:textId="77777777" w:rsidR="003A6237" w:rsidRDefault="003A6237" w:rsidP="003A6237">
      <w:pPr>
        <w:pStyle w:val="Listenabsatz"/>
        <w:numPr>
          <w:ilvl w:val="1"/>
          <w:numId w:val="5"/>
        </w:numPr>
        <w:jc w:val="both"/>
      </w:pPr>
      <w:r>
        <w:t xml:space="preserve">Angestellte: mit ausführender Tätigkeit nach allgemeiner Anweisung (z.B. Verkäufer, </w:t>
      </w:r>
      <w:proofErr w:type="spellStart"/>
      <w:r>
        <w:t>Datentypist</w:t>
      </w:r>
      <w:proofErr w:type="spellEnd"/>
      <w:r>
        <w:t xml:space="preserve">, </w:t>
      </w:r>
      <w:proofErr w:type="spellStart"/>
      <w:r>
        <w:t>Sekreteriatsassistenten</w:t>
      </w:r>
      <w:proofErr w:type="spellEnd"/>
      <w:r>
        <w:t xml:space="preserve">, Pflegehelfer) </w:t>
      </w:r>
    </w:p>
    <w:p w14:paraId="38019AC7" w14:textId="77777777" w:rsidR="003A6237" w:rsidRDefault="003A6237" w:rsidP="003A6237">
      <w:pPr>
        <w:pStyle w:val="Listenabsatz"/>
        <w:numPr>
          <w:ilvl w:val="1"/>
          <w:numId w:val="5"/>
        </w:numPr>
        <w:jc w:val="both"/>
      </w:pPr>
      <w:r>
        <w:t>Angestellte: mit einer qualifizierten Tätigkeit, die nach Anweisung erledigt wird (z.B. Sachbearbeiter, Buchhalter, technischer Zeichner)</w:t>
      </w:r>
    </w:p>
    <w:p w14:paraId="309B8B8D" w14:textId="77777777" w:rsidR="003A6237" w:rsidRDefault="003A6237" w:rsidP="003A6237">
      <w:pPr>
        <w:pStyle w:val="Listenabsatz"/>
        <w:numPr>
          <w:ilvl w:val="1"/>
          <w:numId w:val="5"/>
        </w:numPr>
        <w:jc w:val="both"/>
      </w:pPr>
      <w:r>
        <w:t xml:space="preserve">Angestellte: mit eigenständiger Leistung in verantwortlicher Tätigkeit bzw. mit Fachverantwortung für Personal (z.B. wissenschaftliche Mitarbeiter, Prokuristen, Abteilungsleiter bzw. Meister im Angestelltenverhältnis) </w:t>
      </w:r>
    </w:p>
    <w:p w14:paraId="5A457018" w14:textId="77777777" w:rsidR="003A6237" w:rsidRDefault="003A6237" w:rsidP="003A6237">
      <w:pPr>
        <w:pStyle w:val="Listenabsatz"/>
        <w:numPr>
          <w:ilvl w:val="1"/>
          <w:numId w:val="5"/>
        </w:numPr>
        <w:jc w:val="both"/>
      </w:pPr>
      <w:r>
        <w:t xml:space="preserve">Angestellte: mit umfassenden Führungsaufgaben und Entscheidungsbefugnissen (z.B. Direktoren, Geschäftsführer, Mitglieder des Vorstandes) </w:t>
      </w:r>
    </w:p>
    <w:p w14:paraId="34EA3AB0" w14:textId="77777777" w:rsidR="003A6237" w:rsidRDefault="003A6237" w:rsidP="003A6237">
      <w:pPr>
        <w:pStyle w:val="Listenabsatz"/>
        <w:numPr>
          <w:ilvl w:val="0"/>
          <w:numId w:val="5"/>
        </w:numPr>
        <w:ind w:left="720"/>
      </w:pPr>
      <w:r>
        <w:t>Arbeiter</w:t>
      </w:r>
    </w:p>
    <w:p w14:paraId="18DA2FFB" w14:textId="77777777" w:rsidR="003A6237" w:rsidRDefault="003A6237" w:rsidP="003A6237">
      <w:pPr>
        <w:pStyle w:val="Listenabsatz"/>
        <w:numPr>
          <w:ilvl w:val="1"/>
          <w:numId w:val="5"/>
        </w:numPr>
      </w:pPr>
      <w:r>
        <w:t xml:space="preserve">Arbeiter: ungelernt </w:t>
      </w:r>
    </w:p>
    <w:p w14:paraId="056F72F3" w14:textId="77777777" w:rsidR="003A6237" w:rsidRDefault="003A6237" w:rsidP="003A6237">
      <w:pPr>
        <w:pStyle w:val="Listenabsatz"/>
        <w:numPr>
          <w:ilvl w:val="1"/>
          <w:numId w:val="5"/>
        </w:numPr>
      </w:pPr>
      <w:r>
        <w:t xml:space="preserve">Arbeiter: angelernt </w:t>
      </w:r>
    </w:p>
    <w:p w14:paraId="1F9981B0" w14:textId="77777777" w:rsidR="003A6237" w:rsidRDefault="003A6237" w:rsidP="003A6237">
      <w:pPr>
        <w:pStyle w:val="Listenabsatz"/>
        <w:numPr>
          <w:ilvl w:val="1"/>
          <w:numId w:val="5"/>
        </w:numPr>
      </w:pPr>
      <w:r>
        <w:t xml:space="preserve">Arbeiter: Facharbeiter </w:t>
      </w:r>
    </w:p>
    <w:p w14:paraId="5F10F342" w14:textId="77777777" w:rsidR="003A6237" w:rsidRDefault="003A6237" w:rsidP="003A6237">
      <w:pPr>
        <w:pStyle w:val="Listenabsatz"/>
        <w:numPr>
          <w:ilvl w:val="1"/>
          <w:numId w:val="5"/>
        </w:numPr>
      </w:pPr>
      <w:r>
        <w:t>Arbeiter: Vorarbeiter, Kolonnenführer</w:t>
      </w:r>
    </w:p>
    <w:p w14:paraId="28511F44" w14:textId="77777777" w:rsidR="003A6237" w:rsidRDefault="003A6237" w:rsidP="003A6237">
      <w:pPr>
        <w:pStyle w:val="Listenabsatz"/>
        <w:numPr>
          <w:ilvl w:val="1"/>
          <w:numId w:val="5"/>
        </w:numPr>
      </w:pPr>
      <w:r>
        <w:t xml:space="preserve">Arbeiter: Meister, Polierer, Brigadier </w:t>
      </w:r>
      <w:commentRangeEnd w:id="82"/>
      <w:r w:rsidR="00A5078A">
        <w:rPr>
          <w:rStyle w:val="Kommentarzeichen"/>
        </w:rPr>
        <w:commentReference w:id="82"/>
      </w:r>
    </w:p>
    <w:p w14:paraId="4B2949F2" w14:textId="77777777" w:rsidR="003A6237" w:rsidRDefault="003A6237" w:rsidP="003A5E94">
      <w:pPr>
        <w:pStyle w:val="berschrift3"/>
        <w:pPrChange w:id="83" w:author="david pedrosa" w:date="2022-02-21T14:55:00Z">
          <w:pPr/>
        </w:pPrChange>
      </w:pPr>
      <w:del w:id="84" w:author="david pedrosa" w:date="2022-02-21T14:55:00Z">
        <w:r w:rsidDel="003A5E94">
          <w:delText xml:space="preserve">5 </w:delText>
        </w:r>
      </w:del>
      <w:r>
        <w:t xml:space="preserve">Hat dieser Beruf noch eine besondere Bezeichnung? </w:t>
      </w:r>
    </w:p>
    <w:p w14:paraId="0A06A561" w14:textId="77777777" w:rsidR="003A6237" w:rsidRDefault="003A6237" w:rsidP="003A6237">
      <w:pPr>
        <w:pStyle w:val="Listenabsatz"/>
        <w:numPr>
          <w:ilvl w:val="0"/>
          <w:numId w:val="6"/>
        </w:numPr>
      </w:pPr>
      <w:r>
        <w:t xml:space="preserve">Ja und zwar _________________________________________________________________ </w:t>
      </w:r>
    </w:p>
    <w:p w14:paraId="3C033342" w14:textId="77777777" w:rsidR="003A6237" w:rsidRDefault="003A6237" w:rsidP="003A6237">
      <w:pPr>
        <w:pStyle w:val="Listenabsatz"/>
        <w:numPr>
          <w:ilvl w:val="0"/>
          <w:numId w:val="6"/>
        </w:numPr>
      </w:pPr>
      <w:r>
        <w:t xml:space="preserve">Nein </w:t>
      </w:r>
      <w:r>
        <w:tab/>
      </w:r>
    </w:p>
    <w:p w14:paraId="61D24D95" w14:textId="77777777" w:rsidR="003A6237" w:rsidRDefault="003A6237" w:rsidP="003A6237">
      <w:r>
        <w:t>6 Arbeiten Sie in Schichtarbeit oder nachts?</w:t>
      </w:r>
    </w:p>
    <w:p w14:paraId="5BF72877" w14:textId="77777777" w:rsidR="003A6237" w:rsidRDefault="003A6237" w:rsidP="003A6237">
      <w:pPr>
        <w:pStyle w:val="Listenabsatz"/>
        <w:numPr>
          <w:ilvl w:val="0"/>
          <w:numId w:val="53"/>
        </w:numPr>
      </w:pPr>
      <w:r>
        <w:t xml:space="preserve">Nein </w:t>
      </w:r>
    </w:p>
    <w:p w14:paraId="33D8472E" w14:textId="77777777" w:rsidR="003A6237" w:rsidRDefault="003A6237" w:rsidP="003A6237">
      <w:pPr>
        <w:pStyle w:val="Listenabsatz"/>
        <w:numPr>
          <w:ilvl w:val="0"/>
          <w:numId w:val="53"/>
        </w:numPr>
      </w:pPr>
      <w:r>
        <w:t xml:space="preserve">Ja, Wechselschicht ohne Nachtarbeit </w:t>
      </w:r>
    </w:p>
    <w:p w14:paraId="0B2F8369" w14:textId="77777777" w:rsidR="003A6237" w:rsidRDefault="003A6237" w:rsidP="003A6237">
      <w:pPr>
        <w:pStyle w:val="Listenabsatz"/>
        <w:numPr>
          <w:ilvl w:val="0"/>
          <w:numId w:val="53"/>
        </w:numPr>
      </w:pPr>
      <w:r>
        <w:t xml:space="preserve">Ja, Wechselschicht mit Nachtarbeit </w:t>
      </w:r>
    </w:p>
    <w:p w14:paraId="38D10280" w14:textId="77777777" w:rsidR="003A6237" w:rsidDel="003A5E94" w:rsidRDefault="003A6237" w:rsidP="003A6237">
      <w:pPr>
        <w:pStyle w:val="Listenabsatz"/>
        <w:numPr>
          <w:ilvl w:val="0"/>
          <w:numId w:val="53"/>
        </w:numPr>
        <w:rPr>
          <w:del w:id="85" w:author="david pedrosa" w:date="2022-02-21T14:56:00Z"/>
        </w:rPr>
      </w:pPr>
      <w:r>
        <w:t>Ausschließlich Nachtarbeit (nicht in Wechselschicht)</w:t>
      </w:r>
      <w:del w:id="86" w:author="david pedrosa" w:date="2022-02-21T14:55:00Z">
        <w:r w:rsidDel="003A5E94">
          <w:delText xml:space="preserve"> </w:delText>
        </w:r>
      </w:del>
    </w:p>
    <w:p w14:paraId="4559BA8C" w14:textId="14DD594E" w:rsidR="003A6237" w:rsidDel="003A5E94" w:rsidRDefault="003A6237" w:rsidP="003A5E94">
      <w:pPr>
        <w:pStyle w:val="Listenabsatz"/>
        <w:numPr>
          <w:ilvl w:val="0"/>
          <w:numId w:val="53"/>
        </w:numPr>
        <w:rPr>
          <w:del w:id="87" w:author="david pedrosa" w:date="2022-02-21T14:56:00Z"/>
        </w:rPr>
        <w:pPrChange w:id="88" w:author="david pedrosa" w:date="2022-02-21T14:56:00Z">
          <w:pPr>
            <w:autoSpaceDE w:val="0"/>
            <w:autoSpaceDN w:val="0"/>
            <w:adjustRightInd w:val="0"/>
            <w:spacing w:after="120" w:line="276" w:lineRule="auto"/>
            <w:jc w:val="both"/>
          </w:pPr>
        </w:pPrChange>
      </w:pPr>
      <w:del w:id="89" w:author="david pedrosa" w:date="2022-02-21T14:56:00Z">
        <w:r w:rsidDel="003A5E94">
          <w:delText xml:space="preserve">7 Welche berufliche Tätigkeit haben Sie bzw. üben Sie hauptamtlich aus? Beschreiben Sie mir bitte die berufliche Tätigkeit genauer. </w:delText>
        </w:r>
      </w:del>
    </w:p>
    <w:p w14:paraId="1E5662BB" w14:textId="01C4F4AA" w:rsidR="003A6237" w:rsidRPr="004D4358" w:rsidDel="003A5E94" w:rsidRDefault="003A6237" w:rsidP="003A5E94">
      <w:pPr>
        <w:pStyle w:val="Listenabsatz"/>
        <w:rPr>
          <w:del w:id="90" w:author="david pedrosa" w:date="2022-02-21T14:56:00Z"/>
          <w:color w:val="000000" w:themeColor="text1"/>
        </w:rPr>
        <w:pPrChange w:id="91" w:author="david pedrosa" w:date="2022-02-21T14:56:00Z">
          <w:pPr>
            <w:autoSpaceDE w:val="0"/>
            <w:autoSpaceDN w:val="0"/>
            <w:adjustRightInd w:val="0"/>
            <w:spacing w:after="120" w:line="276" w:lineRule="auto"/>
            <w:jc w:val="both"/>
          </w:pPr>
        </w:pPrChange>
      </w:pPr>
      <w:del w:id="92" w:author="david pedrosa" w:date="2022-02-21T14:56:00Z">
        <w:r w:rsidDel="003A5E94">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7316598D" w14:textId="77777777" w:rsidR="003A6237" w:rsidRDefault="003A6237" w:rsidP="003A5E94">
      <w:pPr>
        <w:pStyle w:val="Listenabsatz"/>
        <w:numPr>
          <w:ilvl w:val="0"/>
          <w:numId w:val="53"/>
        </w:numPr>
        <w:pPrChange w:id="93" w:author="david pedrosa" w:date="2022-02-21T14:56:00Z">
          <w:pPr>
            <w:pStyle w:val="berschrift1"/>
          </w:pPr>
        </w:pPrChange>
      </w:pPr>
    </w:p>
    <w:p w14:paraId="29B1560E" w14:textId="77777777" w:rsidR="005E2CC0" w:rsidRPr="00C76062" w:rsidRDefault="005E2CC0" w:rsidP="005E2CC0">
      <w:pPr>
        <w:pStyle w:val="berschrift1"/>
        <w:rPr>
          <w:ins w:id="94" w:author="david pedrosa" w:date="2022-02-21T12:32:00Z"/>
          <w:b/>
          <w:bCs/>
        </w:rPr>
      </w:pPr>
      <w:commentRangeStart w:id="95"/>
      <w:commentRangeStart w:id="96"/>
      <w:ins w:id="97" w:author="david pedrosa" w:date="2022-02-21T12:32:00Z">
        <w:r w:rsidRPr="00C76062">
          <w:rPr>
            <w:b/>
            <w:bCs/>
          </w:rPr>
          <w:t>Persön</w:t>
        </w:r>
        <w:r>
          <w:rPr>
            <w:b/>
            <w:bCs/>
          </w:rPr>
          <w:t>liche</w:t>
        </w:r>
        <w:r w:rsidRPr="00C76062">
          <w:rPr>
            <w:b/>
            <w:bCs/>
          </w:rPr>
          <w:t xml:space="preserve"> Gesundh</w:t>
        </w:r>
        <w:r>
          <w:rPr>
            <w:b/>
            <w:bCs/>
          </w:rPr>
          <w:t>eit</w:t>
        </w:r>
        <w:commentRangeEnd w:id="95"/>
        <w:r>
          <w:rPr>
            <w:rStyle w:val="Kommentarzeichen"/>
            <w:rFonts w:asciiTheme="minorHAnsi" w:eastAsiaTheme="minorHAnsi" w:hAnsiTheme="minorHAnsi" w:cstheme="minorBidi"/>
          </w:rPr>
          <w:commentReference w:id="95"/>
        </w:r>
        <w:commentRangeEnd w:id="96"/>
        <w:r>
          <w:rPr>
            <w:rStyle w:val="Kommentarzeichen"/>
            <w:rFonts w:asciiTheme="minorHAnsi" w:eastAsiaTheme="minorHAnsi" w:hAnsiTheme="minorHAnsi" w:cstheme="minorBidi"/>
          </w:rPr>
          <w:commentReference w:id="96"/>
        </w:r>
      </w:ins>
    </w:p>
    <w:p w14:paraId="79C64B75" w14:textId="7EC512C8" w:rsidR="005E2CC0" w:rsidRDefault="005E2CC0" w:rsidP="00EF7D42">
      <w:pPr>
        <w:pStyle w:val="berschrift3"/>
        <w:numPr>
          <w:ilvl w:val="0"/>
          <w:numId w:val="79"/>
        </w:numPr>
        <w:rPr>
          <w:ins w:id="98" w:author="david pedrosa" w:date="2022-02-21T12:32:00Z"/>
        </w:rPr>
        <w:pPrChange w:id="99" w:author="david pedrosa" w:date="2022-02-21T15:42:00Z">
          <w:pPr>
            <w:jc w:val="both"/>
          </w:pPr>
        </w:pPrChange>
      </w:pPr>
      <w:ins w:id="100" w:author="david pedrosa" w:date="2022-02-21T12:32:00Z">
        <w:r w:rsidRPr="000F6E70">
          <w:t>Wie würden Sie Ihren Gesundheitszustand in den letzten 4 Wochen im Allgemeinen beschreiben?</w:t>
        </w:r>
      </w:ins>
    </w:p>
    <w:p w14:paraId="4749BCC4" w14:textId="77777777" w:rsidR="005E2CC0" w:rsidRDefault="005E2CC0" w:rsidP="005E2CC0">
      <w:pPr>
        <w:rPr>
          <w:ins w:id="101" w:author="david pedrosa" w:date="2022-02-21T12:32:00Z"/>
        </w:rPr>
      </w:pPr>
      <w:ins w:id="102" w:author="david pedrosa" w:date="2022-02-21T12:32:00Z">
        <w:r>
          <w:t>0</w:t>
        </w:r>
        <w:r>
          <w:tab/>
          <w:t>1</w:t>
        </w:r>
        <w:r>
          <w:tab/>
          <w:t>2</w:t>
        </w:r>
        <w:r>
          <w:tab/>
          <w:t>3</w:t>
        </w:r>
        <w:r>
          <w:tab/>
          <w:t>4</w:t>
        </w:r>
        <w:r>
          <w:tab/>
          <w:t>5</w:t>
        </w:r>
        <w:r>
          <w:tab/>
          <w:t>6</w:t>
        </w:r>
        <w:r>
          <w:tab/>
          <w:t>7</w:t>
        </w:r>
        <w:r>
          <w:tab/>
          <w:t>8</w:t>
        </w:r>
        <w:r>
          <w:tab/>
          <w:t>9</w:t>
        </w:r>
        <w:r>
          <w:tab/>
          <w:t>10</w:t>
        </w:r>
      </w:ins>
    </w:p>
    <w:p w14:paraId="72DB8F61" w14:textId="77777777" w:rsidR="005E2CC0" w:rsidRPr="00BF2FBE" w:rsidRDefault="005E2CC0" w:rsidP="005E2CC0">
      <w:pPr>
        <w:rPr>
          <w:ins w:id="103" w:author="david pedrosa" w:date="2022-02-21T12:32:00Z"/>
        </w:rPr>
      </w:pPr>
      <w:ins w:id="104" w:author="david pedrosa" w:date="2022-02-21T12:32:00Z">
        <w:r>
          <w:t>Sehr schlecht</w:t>
        </w:r>
        <w:r>
          <w:tab/>
        </w:r>
        <w:r>
          <w:tab/>
        </w:r>
        <w:r>
          <w:tab/>
        </w:r>
        <w:r>
          <w:tab/>
        </w:r>
        <w:r>
          <w:tab/>
        </w:r>
        <w:r>
          <w:tab/>
        </w:r>
        <w:r>
          <w:tab/>
        </w:r>
        <w:r>
          <w:tab/>
          <w:t>Ausgezeichnet</w:t>
        </w:r>
      </w:ins>
    </w:p>
    <w:p w14:paraId="6C1876D2" w14:textId="381C1B76" w:rsidR="005E2CC0" w:rsidRPr="00B20CBA" w:rsidRDefault="005E2CC0" w:rsidP="00EF7D42">
      <w:pPr>
        <w:pStyle w:val="berschrift3"/>
        <w:rPr>
          <w:ins w:id="105" w:author="david pedrosa" w:date="2022-02-21T12:32:00Z"/>
        </w:rPr>
        <w:pPrChange w:id="106" w:author="david pedrosa" w:date="2022-02-21T15:43:00Z">
          <w:pPr>
            <w:jc w:val="both"/>
          </w:pPr>
        </w:pPrChange>
      </w:pPr>
      <w:ins w:id="107" w:author="david pedrosa" w:date="2022-02-21T12:32:00Z">
        <w:r w:rsidRPr="00B20CBA">
          <w:t xml:space="preserve">Wie sehr haben Probleme mit der körperlichen Gesundheit Sie in den letzten 4 Wochen bei normalen körperlichen Tätigkeiten eingeschränkt (z.B. beim zu Fuß gehen oder Treppensteigen)? </w:t>
        </w:r>
      </w:ins>
    </w:p>
    <w:p w14:paraId="0193366D" w14:textId="77777777" w:rsidR="005E2CC0" w:rsidRPr="00B20CBA" w:rsidRDefault="005E2CC0" w:rsidP="005E2CC0">
      <w:pPr>
        <w:pStyle w:val="Listenabsatz"/>
        <w:numPr>
          <w:ilvl w:val="0"/>
          <w:numId w:val="39"/>
        </w:numPr>
        <w:jc w:val="both"/>
        <w:rPr>
          <w:ins w:id="108" w:author="david pedrosa" w:date="2022-02-21T12:32:00Z"/>
        </w:rPr>
      </w:pPr>
      <w:ins w:id="109" w:author="david pedrosa" w:date="2022-02-21T12:32:00Z">
        <w:r w:rsidRPr="00B20CBA">
          <w:t>Überhaupt nicht</w:t>
        </w:r>
        <w:r w:rsidRPr="00B20CBA">
          <w:tab/>
        </w:r>
        <w:r w:rsidRPr="00B20CBA">
          <w:tab/>
        </w:r>
        <w:r w:rsidRPr="00B20CBA">
          <w:tab/>
        </w:r>
        <w:r w:rsidRPr="00B20CBA">
          <w:tab/>
        </w:r>
      </w:ins>
    </w:p>
    <w:p w14:paraId="079BA8E0" w14:textId="77777777" w:rsidR="005E2CC0" w:rsidRPr="00B20CBA" w:rsidRDefault="005E2CC0" w:rsidP="005E2CC0">
      <w:pPr>
        <w:pStyle w:val="Listenabsatz"/>
        <w:numPr>
          <w:ilvl w:val="0"/>
          <w:numId w:val="39"/>
        </w:numPr>
        <w:jc w:val="both"/>
        <w:rPr>
          <w:ins w:id="110" w:author="david pedrosa" w:date="2022-02-21T12:32:00Z"/>
        </w:rPr>
      </w:pPr>
      <w:ins w:id="111" w:author="david pedrosa" w:date="2022-02-21T12:32:00Z">
        <w:r w:rsidRPr="00B20CBA">
          <w:t>Sehr wenig</w:t>
        </w:r>
        <w:r w:rsidRPr="00B20CBA">
          <w:tab/>
        </w:r>
        <w:r w:rsidRPr="00B20CBA">
          <w:tab/>
        </w:r>
        <w:r w:rsidRPr="00B20CBA">
          <w:tab/>
        </w:r>
        <w:r w:rsidRPr="00B20CBA">
          <w:tab/>
        </w:r>
      </w:ins>
    </w:p>
    <w:p w14:paraId="79AA5278" w14:textId="77777777" w:rsidR="005E2CC0" w:rsidRPr="00B20CBA" w:rsidRDefault="005E2CC0" w:rsidP="005E2CC0">
      <w:pPr>
        <w:pStyle w:val="Listenabsatz"/>
        <w:numPr>
          <w:ilvl w:val="0"/>
          <w:numId w:val="39"/>
        </w:numPr>
        <w:jc w:val="both"/>
        <w:rPr>
          <w:ins w:id="112" w:author="david pedrosa" w:date="2022-02-21T12:32:00Z"/>
        </w:rPr>
      </w:pPr>
      <w:ins w:id="113" w:author="david pedrosa" w:date="2022-02-21T12:32:00Z">
        <w:r w:rsidRPr="00B20CBA">
          <w:t>Mäßig</w:t>
        </w:r>
        <w:r w:rsidRPr="00B20CBA">
          <w:tab/>
        </w:r>
        <w:r w:rsidRPr="00B20CBA">
          <w:tab/>
        </w:r>
        <w:r w:rsidRPr="00B20CBA">
          <w:tab/>
        </w:r>
        <w:r w:rsidRPr="00B20CBA">
          <w:tab/>
        </w:r>
      </w:ins>
    </w:p>
    <w:p w14:paraId="162ABAAC" w14:textId="77777777" w:rsidR="005E2CC0" w:rsidRPr="00B20CBA" w:rsidRDefault="005E2CC0" w:rsidP="005E2CC0">
      <w:pPr>
        <w:pStyle w:val="Listenabsatz"/>
        <w:numPr>
          <w:ilvl w:val="0"/>
          <w:numId w:val="39"/>
        </w:numPr>
        <w:jc w:val="both"/>
        <w:rPr>
          <w:ins w:id="114" w:author="david pedrosa" w:date="2022-02-21T12:32:00Z"/>
        </w:rPr>
      </w:pPr>
      <w:ins w:id="115" w:author="david pedrosa" w:date="2022-02-21T12:32:00Z">
        <w:r w:rsidRPr="00B20CBA">
          <w:t>Ziemlich</w:t>
        </w:r>
        <w:r w:rsidRPr="00B20CBA">
          <w:tab/>
        </w:r>
        <w:r w:rsidRPr="00B20CBA">
          <w:tab/>
        </w:r>
        <w:r w:rsidRPr="00B20CBA">
          <w:tab/>
        </w:r>
        <w:r w:rsidRPr="00B20CBA">
          <w:tab/>
        </w:r>
      </w:ins>
    </w:p>
    <w:p w14:paraId="0048181A" w14:textId="77777777" w:rsidR="005E2CC0" w:rsidRDefault="005E2CC0" w:rsidP="005E2CC0">
      <w:pPr>
        <w:pStyle w:val="Listenabsatz"/>
        <w:numPr>
          <w:ilvl w:val="0"/>
          <w:numId w:val="39"/>
        </w:numPr>
        <w:rPr>
          <w:ins w:id="116" w:author="david pedrosa" w:date="2022-02-21T12:32:00Z"/>
        </w:rPr>
      </w:pPr>
      <w:ins w:id="117" w:author="david pedrosa" w:date="2022-02-21T12:32:00Z">
        <w:r w:rsidRPr="00B20CBA">
          <w:lastRenderedPageBreak/>
          <w:t>War zu körperlichen Tätigkeiten nicht in der Lage</w:t>
        </w:r>
      </w:ins>
    </w:p>
    <w:p w14:paraId="68D15916" w14:textId="77777777" w:rsidR="005E2CC0" w:rsidRDefault="005E2CC0" w:rsidP="005E2CC0">
      <w:pPr>
        <w:pStyle w:val="Listenabsatz"/>
        <w:numPr>
          <w:ilvl w:val="0"/>
          <w:numId w:val="40"/>
        </w:numPr>
        <w:jc w:val="both"/>
        <w:rPr>
          <w:ins w:id="118" w:author="david pedrosa" w:date="2022-02-21T12:32:00Z"/>
        </w:rPr>
      </w:pPr>
      <w:ins w:id="119" w:author="david pedrosa" w:date="2022-02-21T12:32:00Z">
        <w:r>
          <w:rPr>
            <w:rStyle w:val="Kommentarzeichen"/>
          </w:rPr>
          <w:commentReference w:id="120"/>
        </w:r>
      </w:ins>
    </w:p>
    <w:p w14:paraId="42539150" w14:textId="58E75968" w:rsidR="005E2CC0" w:rsidRPr="00703A9B" w:rsidRDefault="005E2CC0" w:rsidP="00EF7D42">
      <w:pPr>
        <w:pStyle w:val="berschrift3"/>
        <w:rPr>
          <w:ins w:id="121" w:author="david pedrosa" w:date="2022-02-21T12:32:00Z"/>
        </w:rPr>
        <w:pPrChange w:id="122" w:author="david pedrosa" w:date="2022-02-21T15:43:00Z">
          <w:pPr>
            <w:jc w:val="both"/>
          </w:pPr>
        </w:pPrChange>
      </w:pPr>
      <w:commentRangeStart w:id="123"/>
      <w:ins w:id="124" w:author="david pedrosa" w:date="2022-02-21T12:32:00Z">
        <w:r w:rsidRPr="00703A9B">
          <w:t xml:space="preserve">Wie sehr haben Ihre körperliche Gesundheit oder seelische Probleme in den letzten </w:t>
        </w:r>
      </w:ins>
      <w:ins w:id="125" w:author="david pedrosa" w:date="2022-02-21T15:43:00Z">
        <w:r w:rsidR="00EF7D42">
          <w:t>vier</w:t>
        </w:r>
      </w:ins>
      <w:ins w:id="126" w:author="david pedrosa" w:date="2022-02-21T12:32:00Z">
        <w:r w:rsidRPr="00703A9B">
          <w:t xml:space="preserve"> Wochen Ihre normalen Kontakte zu Familienangehörigen oder Freunden eingeschränkt?</w:t>
        </w:r>
      </w:ins>
    </w:p>
    <w:p w14:paraId="1AFA76A4" w14:textId="77777777" w:rsidR="005E2CC0" w:rsidRPr="00703A9B" w:rsidRDefault="005E2CC0" w:rsidP="005E2CC0">
      <w:pPr>
        <w:pStyle w:val="Listenabsatz"/>
        <w:numPr>
          <w:ilvl w:val="0"/>
          <w:numId w:val="42"/>
        </w:numPr>
        <w:jc w:val="both"/>
        <w:rPr>
          <w:ins w:id="127" w:author="david pedrosa" w:date="2022-02-21T12:32:00Z"/>
        </w:rPr>
      </w:pPr>
      <w:ins w:id="128" w:author="david pedrosa" w:date="2022-02-21T12:32:00Z">
        <w:r w:rsidRPr="00703A9B">
          <w:t>Überhaupt nicht</w:t>
        </w:r>
        <w:r w:rsidRPr="00703A9B">
          <w:tab/>
        </w:r>
        <w:r w:rsidRPr="00703A9B">
          <w:tab/>
        </w:r>
        <w:r w:rsidRPr="00703A9B">
          <w:tab/>
        </w:r>
      </w:ins>
    </w:p>
    <w:p w14:paraId="15A63D7C" w14:textId="77777777" w:rsidR="005E2CC0" w:rsidRPr="00703A9B" w:rsidRDefault="005E2CC0" w:rsidP="005E2CC0">
      <w:pPr>
        <w:pStyle w:val="Listenabsatz"/>
        <w:numPr>
          <w:ilvl w:val="0"/>
          <w:numId w:val="42"/>
        </w:numPr>
        <w:jc w:val="both"/>
        <w:rPr>
          <w:ins w:id="129" w:author="david pedrosa" w:date="2022-02-21T12:32:00Z"/>
        </w:rPr>
      </w:pPr>
      <w:ins w:id="130" w:author="david pedrosa" w:date="2022-02-21T12:32:00Z">
        <w:r w:rsidRPr="00703A9B">
          <w:t>Sehr wenig</w:t>
        </w:r>
        <w:r w:rsidRPr="00703A9B">
          <w:tab/>
        </w:r>
        <w:r w:rsidRPr="00703A9B">
          <w:tab/>
        </w:r>
        <w:r w:rsidRPr="00703A9B">
          <w:tab/>
        </w:r>
        <w:r w:rsidRPr="00703A9B">
          <w:tab/>
        </w:r>
      </w:ins>
    </w:p>
    <w:p w14:paraId="25917199" w14:textId="77777777" w:rsidR="005E2CC0" w:rsidRPr="00703A9B" w:rsidRDefault="005E2CC0" w:rsidP="005E2CC0">
      <w:pPr>
        <w:pStyle w:val="Listenabsatz"/>
        <w:numPr>
          <w:ilvl w:val="0"/>
          <w:numId w:val="42"/>
        </w:numPr>
        <w:jc w:val="both"/>
        <w:rPr>
          <w:ins w:id="131" w:author="david pedrosa" w:date="2022-02-21T12:32:00Z"/>
        </w:rPr>
      </w:pPr>
      <w:ins w:id="132" w:author="david pedrosa" w:date="2022-02-21T12:32:00Z">
        <w:r w:rsidRPr="00703A9B">
          <w:t>Mäßig</w:t>
        </w:r>
        <w:r w:rsidRPr="00703A9B">
          <w:tab/>
        </w:r>
        <w:r w:rsidRPr="00703A9B">
          <w:tab/>
        </w:r>
        <w:r w:rsidRPr="00703A9B">
          <w:tab/>
        </w:r>
        <w:r w:rsidRPr="00703A9B">
          <w:tab/>
        </w:r>
        <w:r w:rsidRPr="00703A9B">
          <w:tab/>
        </w:r>
      </w:ins>
    </w:p>
    <w:p w14:paraId="57BFD339" w14:textId="77777777" w:rsidR="005E2CC0" w:rsidRPr="00703A9B" w:rsidRDefault="005E2CC0" w:rsidP="005E2CC0">
      <w:pPr>
        <w:pStyle w:val="Listenabsatz"/>
        <w:numPr>
          <w:ilvl w:val="0"/>
          <w:numId w:val="42"/>
        </w:numPr>
        <w:jc w:val="both"/>
        <w:rPr>
          <w:ins w:id="133" w:author="david pedrosa" w:date="2022-02-21T12:32:00Z"/>
        </w:rPr>
      </w:pPr>
      <w:ins w:id="134" w:author="david pedrosa" w:date="2022-02-21T12:32:00Z">
        <w:r w:rsidRPr="00703A9B">
          <w:t>Ziemlich</w:t>
        </w:r>
        <w:r w:rsidRPr="00703A9B">
          <w:tab/>
        </w:r>
        <w:r w:rsidRPr="00703A9B">
          <w:tab/>
        </w:r>
        <w:r w:rsidRPr="00703A9B">
          <w:tab/>
        </w:r>
        <w:r w:rsidRPr="00703A9B">
          <w:tab/>
        </w:r>
      </w:ins>
    </w:p>
    <w:p w14:paraId="751706F9" w14:textId="77777777" w:rsidR="005E2CC0" w:rsidRDefault="005E2CC0" w:rsidP="005E2CC0">
      <w:pPr>
        <w:pStyle w:val="Listenabsatz"/>
        <w:numPr>
          <w:ilvl w:val="0"/>
          <w:numId w:val="42"/>
        </w:numPr>
        <w:jc w:val="both"/>
        <w:rPr>
          <w:ins w:id="135" w:author="david pedrosa" w:date="2022-02-21T12:32:00Z"/>
        </w:rPr>
      </w:pPr>
      <w:ins w:id="136" w:author="david pedrosa" w:date="2022-02-21T12:32:00Z">
        <w:r w:rsidRPr="00703A9B">
          <w:t>War zu diesen Kontakten nicht in der Lage</w:t>
        </w:r>
        <w:r w:rsidRPr="00703A9B">
          <w:tab/>
        </w:r>
        <w:commentRangeEnd w:id="123"/>
        <w:r>
          <w:rPr>
            <w:rStyle w:val="Kommentarzeichen"/>
          </w:rPr>
          <w:commentReference w:id="123"/>
        </w:r>
      </w:ins>
    </w:p>
    <w:p w14:paraId="0F73736C" w14:textId="77777777" w:rsidR="005E2CC0" w:rsidRDefault="005E2CC0" w:rsidP="005E2CC0">
      <w:pPr>
        <w:rPr>
          <w:ins w:id="137" w:author="david pedrosa" w:date="2022-02-21T12:32:00Z"/>
        </w:rPr>
      </w:pPr>
    </w:p>
    <w:p w14:paraId="5B1FBE8A" w14:textId="77777777" w:rsidR="005E2CC0" w:rsidRDefault="005E2CC0" w:rsidP="005E2CC0">
      <w:pPr>
        <w:ind w:left="360"/>
        <w:rPr>
          <w:ins w:id="138" w:author="david pedrosa" w:date="2022-02-21T12:32:00Z"/>
        </w:rPr>
      </w:pPr>
      <w:ins w:id="139" w:author="david pedrosa" w:date="2022-02-21T12:32:00Z">
        <w:r>
          <w:t>0</w:t>
        </w:r>
        <w:r>
          <w:tab/>
          <w:t>1</w:t>
        </w:r>
        <w:r>
          <w:tab/>
          <w:t>2</w:t>
        </w:r>
        <w:r>
          <w:tab/>
          <w:t>3</w:t>
        </w:r>
        <w:r>
          <w:tab/>
          <w:t>4</w:t>
        </w:r>
        <w:r>
          <w:tab/>
          <w:t>5</w:t>
        </w:r>
        <w:r>
          <w:tab/>
          <w:t>6</w:t>
        </w:r>
        <w:r>
          <w:tab/>
          <w:t>7</w:t>
        </w:r>
        <w:r>
          <w:tab/>
          <w:t>8</w:t>
        </w:r>
        <w:r>
          <w:tab/>
          <w:t>9</w:t>
        </w:r>
        <w:r>
          <w:tab/>
          <w:t>10</w:t>
        </w:r>
      </w:ins>
    </w:p>
    <w:p w14:paraId="6BDD98D6" w14:textId="77777777" w:rsidR="005E2CC0" w:rsidRPr="00BF2FBE" w:rsidRDefault="005E2CC0" w:rsidP="005E2CC0">
      <w:pPr>
        <w:ind w:left="360"/>
        <w:rPr>
          <w:ins w:id="140" w:author="david pedrosa" w:date="2022-02-21T12:32:00Z"/>
        </w:rPr>
      </w:pPr>
      <w:ins w:id="141" w:author="david pedrosa" w:date="2022-02-21T12:32:00Z">
        <w:r>
          <w:t>Überhaupt nicht</w:t>
        </w:r>
        <w:r>
          <w:tab/>
        </w:r>
        <w:r>
          <w:tab/>
        </w:r>
        <w:r>
          <w:tab/>
        </w:r>
        <w:r>
          <w:tab/>
        </w:r>
        <w:r>
          <w:tab/>
        </w:r>
        <w:r>
          <w:tab/>
        </w:r>
        <w:r>
          <w:tab/>
        </w:r>
        <w:proofErr w:type="spellStart"/>
        <w:r>
          <w:t>Nicht</w:t>
        </w:r>
        <w:proofErr w:type="spellEnd"/>
        <w:r>
          <w:t xml:space="preserve"> in der Lage zu Kontakten</w:t>
        </w:r>
      </w:ins>
    </w:p>
    <w:p w14:paraId="2F3D2861" w14:textId="77777777" w:rsidR="005E2CC0" w:rsidRDefault="005E2CC0" w:rsidP="005E2CC0">
      <w:pPr>
        <w:jc w:val="both"/>
        <w:rPr>
          <w:ins w:id="142" w:author="david pedrosa" w:date="2022-02-21T12:32:00Z"/>
        </w:rPr>
      </w:pPr>
    </w:p>
    <w:p w14:paraId="5842D499" w14:textId="77777777" w:rsidR="005E2CC0" w:rsidRPr="00A821A4" w:rsidRDefault="005E2CC0" w:rsidP="005E2CC0">
      <w:pPr>
        <w:jc w:val="both"/>
        <w:rPr>
          <w:ins w:id="143" w:author="david pedrosa" w:date="2022-02-21T12:32:00Z"/>
        </w:rPr>
      </w:pPr>
      <w:commentRangeStart w:id="144"/>
      <w:ins w:id="145" w:author="david pedrosa" w:date="2022-02-21T12:32:00Z">
        <w:r>
          <w:t xml:space="preserve">8 </w:t>
        </w:r>
        <w:r w:rsidRPr="00A821A4">
          <w:t>Wie sehr haben Ihre persönlichen oder seelischen Probleme Sie in den letzten 4 Wochen daran gehindert, ihre normalen Tätigkeiten im Beruf oder andere alltägliche Tätigkeiten auszuüben?</w:t>
        </w:r>
      </w:ins>
    </w:p>
    <w:p w14:paraId="16E2D6BD" w14:textId="77777777" w:rsidR="005E2CC0" w:rsidRPr="00A821A4" w:rsidRDefault="005E2CC0" w:rsidP="005E2CC0">
      <w:pPr>
        <w:pStyle w:val="Listenabsatz"/>
        <w:numPr>
          <w:ilvl w:val="0"/>
          <w:numId w:val="44"/>
        </w:numPr>
        <w:jc w:val="both"/>
        <w:rPr>
          <w:ins w:id="146" w:author="david pedrosa" w:date="2022-02-21T12:32:00Z"/>
        </w:rPr>
      </w:pPr>
      <w:ins w:id="147" w:author="david pedrosa" w:date="2022-02-21T12:32:00Z">
        <w:r w:rsidRPr="00A821A4">
          <w:t xml:space="preserve">Überhaupt nicht </w:t>
        </w:r>
        <w:r w:rsidRPr="00A821A4">
          <w:tab/>
        </w:r>
        <w:r w:rsidRPr="00A821A4">
          <w:tab/>
        </w:r>
        <w:r w:rsidRPr="00A821A4">
          <w:tab/>
        </w:r>
        <w:r w:rsidRPr="00A821A4">
          <w:tab/>
        </w:r>
      </w:ins>
    </w:p>
    <w:p w14:paraId="1754CC61" w14:textId="77777777" w:rsidR="005E2CC0" w:rsidRPr="00A821A4" w:rsidRDefault="005E2CC0" w:rsidP="005E2CC0">
      <w:pPr>
        <w:pStyle w:val="Listenabsatz"/>
        <w:numPr>
          <w:ilvl w:val="0"/>
          <w:numId w:val="44"/>
        </w:numPr>
        <w:jc w:val="both"/>
        <w:rPr>
          <w:ins w:id="148" w:author="david pedrosa" w:date="2022-02-21T12:32:00Z"/>
        </w:rPr>
      </w:pPr>
      <w:ins w:id="149" w:author="david pedrosa" w:date="2022-02-21T12:32:00Z">
        <w:r w:rsidRPr="00A821A4">
          <w:t>Sehr wenig</w:t>
        </w:r>
        <w:r w:rsidRPr="00A821A4">
          <w:tab/>
        </w:r>
        <w:r w:rsidRPr="00A821A4">
          <w:tab/>
        </w:r>
        <w:r w:rsidRPr="00A821A4">
          <w:tab/>
        </w:r>
        <w:r w:rsidRPr="00A821A4">
          <w:tab/>
        </w:r>
      </w:ins>
    </w:p>
    <w:p w14:paraId="2B31762A" w14:textId="77777777" w:rsidR="005E2CC0" w:rsidRPr="00A821A4" w:rsidRDefault="005E2CC0" w:rsidP="005E2CC0">
      <w:pPr>
        <w:pStyle w:val="Listenabsatz"/>
        <w:numPr>
          <w:ilvl w:val="0"/>
          <w:numId w:val="44"/>
        </w:numPr>
        <w:jc w:val="both"/>
        <w:rPr>
          <w:ins w:id="150" w:author="david pedrosa" w:date="2022-02-21T12:32:00Z"/>
        </w:rPr>
      </w:pPr>
      <w:ins w:id="151" w:author="david pedrosa" w:date="2022-02-21T12:32:00Z">
        <w:r w:rsidRPr="00A821A4">
          <w:t>Mäßig</w:t>
        </w:r>
        <w:r w:rsidRPr="00A821A4">
          <w:tab/>
        </w:r>
        <w:r w:rsidRPr="00A821A4">
          <w:tab/>
        </w:r>
        <w:r w:rsidRPr="00A821A4">
          <w:tab/>
        </w:r>
        <w:r w:rsidRPr="00A821A4">
          <w:tab/>
        </w:r>
        <w:r w:rsidRPr="00A821A4">
          <w:tab/>
        </w:r>
      </w:ins>
    </w:p>
    <w:p w14:paraId="238EE354" w14:textId="77777777" w:rsidR="005E2CC0" w:rsidRPr="00A821A4" w:rsidRDefault="005E2CC0" w:rsidP="005E2CC0">
      <w:pPr>
        <w:pStyle w:val="Listenabsatz"/>
        <w:numPr>
          <w:ilvl w:val="0"/>
          <w:numId w:val="44"/>
        </w:numPr>
        <w:jc w:val="both"/>
        <w:rPr>
          <w:ins w:id="152" w:author="david pedrosa" w:date="2022-02-21T12:32:00Z"/>
        </w:rPr>
      </w:pPr>
      <w:ins w:id="153" w:author="david pedrosa" w:date="2022-02-21T12:32:00Z">
        <w:r w:rsidRPr="00A821A4">
          <w:t>Ziemlich</w:t>
        </w:r>
        <w:r w:rsidRPr="00A821A4">
          <w:tab/>
        </w:r>
        <w:r w:rsidRPr="00A821A4">
          <w:tab/>
        </w:r>
        <w:r w:rsidRPr="00A821A4">
          <w:tab/>
        </w:r>
        <w:r w:rsidRPr="00A821A4">
          <w:tab/>
        </w:r>
        <w:r w:rsidRPr="00A821A4">
          <w:tab/>
        </w:r>
      </w:ins>
    </w:p>
    <w:p w14:paraId="3BB3DE97" w14:textId="77777777" w:rsidR="005E2CC0" w:rsidRDefault="005E2CC0" w:rsidP="005E2CC0">
      <w:pPr>
        <w:pStyle w:val="Listenabsatz"/>
        <w:numPr>
          <w:ilvl w:val="0"/>
          <w:numId w:val="44"/>
        </w:numPr>
        <w:rPr>
          <w:ins w:id="154" w:author="david pedrosa" w:date="2022-02-21T12:32:00Z"/>
        </w:rPr>
      </w:pPr>
      <w:ins w:id="155" w:author="david pedrosa" w:date="2022-02-21T12:32:00Z">
        <w:r w:rsidRPr="00A821A4">
          <w:t>War dazu nicht in der Lage</w:t>
        </w:r>
        <w:commentRangeEnd w:id="144"/>
        <w:r>
          <w:rPr>
            <w:rStyle w:val="Kommentarzeichen"/>
          </w:rPr>
          <w:commentReference w:id="144"/>
        </w:r>
      </w:ins>
    </w:p>
    <w:p w14:paraId="7E6F0EDC" w14:textId="77777777" w:rsidR="005E2CC0" w:rsidRDefault="005E2CC0" w:rsidP="005E2CC0">
      <w:pPr>
        <w:rPr>
          <w:ins w:id="156" w:author="david pedrosa" w:date="2022-02-21T12:32:00Z"/>
        </w:rPr>
      </w:pPr>
    </w:p>
    <w:p w14:paraId="0599FD1F" w14:textId="77777777" w:rsidR="005E2CC0" w:rsidRDefault="005E2CC0" w:rsidP="005E2CC0">
      <w:pPr>
        <w:rPr>
          <w:ins w:id="157" w:author="david pedrosa" w:date="2022-02-21T12:32:00Z"/>
        </w:rPr>
      </w:pPr>
      <w:ins w:id="158" w:author="david pedrosa" w:date="2022-02-21T12:32:00Z">
        <w:r>
          <w:t xml:space="preserve">Nennen Sie Ihre Vorerkrankungen: </w:t>
        </w:r>
      </w:ins>
    </w:p>
    <w:p w14:paraId="7F9030A6" w14:textId="77777777" w:rsidR="005E2CC0" w:rsidRDefault="005E2CC0" w:rsidP="005E2CC0">
      <w:pPr>
        <w:rPr>
          <w:ins w:id="159" w:author="david pedrosa" w:date="2022-02-21T12:32:00Z"/>
        </w:rPr>
      </w:pPr>
      <w:ins w:id="160" w:author="david pedrosa" w:date="2022-02-21T12:32:00Z">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Start w:id="161" w:name="_GoBack"/>
        <w:bookmarkEnd w:id="161"/>
        <w:r>
          <w:t>_____________________________________________________________________________</w:t>
        </w:r>
      </w:ins>
    </w:p>
    <w:p w14:paraId="59A75ED1" w14:textId="77777777" w:rsidR="005E2CC0" w:rsidRDefault="005E2CC0" w:rsidP="005E2CC0">
      <w:pPr>
        <w:rPr>
          <w:ins w:id="162" w:author="david pedrosa" w:date="2022-02-21T12:32:00Z"/>
        </w:rPr>
      </w:pPr>
      <w:ins w:id="163" w:author="david pedrosa" w:date="2022-02-21T12:32:00Z">
        <w:r>
          <w:t>Nennen Sie Ihre Vormedikation:</w:t>
        </w:r>
      </w:ins>
    </w:p>
    <w:p w14:paraId="04ED645A" w14:textId="77777777" w:rsidR="005E2CC0" w:rsidRDefault="005E2CC0" w:rsidP="005E2CC0">
      <w:pPr>
        <w:rPr>
          <w:ins w:id="164" w:author="david pedrosa" w:date="2022-02-21T12:32:00Z"/>
        </w:rPr>
      </w:pPr>
      <w:ins w:id="165" w:author="david pedrosa" w:date="2022-02-21T12:32:00Z">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ins>
    </w:p>
    <w:p w14:paraId="222F7DCE" w14:textId="77777777" w:rsidR="005E2CC0" w:rsidRDefault="005E2CC0" w:rsidP="005E2CC0">
      <w:pPr>
        <w:spacing w:after="0" w:line="240" w:lineRule="auto"/>
        <w:rPr>
          <w:ins w:id="166" w:author="david pedrosa" w:date="2022-02-21T12:32:00Z"/>
          <w:rFonts w:ascii="Times New Roman" w:eastAsia="Times New Roman" w:hAnsi="Times New Roman" w:cs="Times New Roman"/>
          <w:color w:val="000000"/>
          <w:sz w:val="24"/>
          <w:szCs w:val="24"/>
          <w:lang w:eastAsia="de-DE"/>
        </w:rPr>
      </w:pPr>
    </w:p>
    <w:p w14:paraId="651CAF9E"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0A3C2CDD" w14:textId="09726504" w:rsidR="003D7F5D" w:rsidRDefault="003D7F5D" w:rsidP="0094756E">
      <w:pPr>
        <w:spacing w:after="0" w:line="240" w:lineRule="auto"/>
        <w:rPr>
          <w:ins w:id="167" w:author="david pedrosa" w:date="2022-02-21T12:30:00Z"/>
          <w:rFonts w:ascii="Times New Roman" w:eastAsia="Times New Roman" w:hAnsi="Times New Roman" w:cs="Times New Roman"/>
          <w:color w:val="000000"/>
          <w:sz w:val="24"/>
          <w:szCs w:val="24"/>
          <w:lang w:eastAsia="de-DE"/>
        </w:rPr>
      </w:pPr>
      <w:ins w:id="168" w:author="david pedrosa" w:date="2022-02-21T12:30:00Z">
        <w:r>
          <w:rPr>
            <w:rFonts w:ascii="Times New Roman" w:eastAsia="Times New Roman" w:hAnsi="Times New Roman" w:cs="Times New Roman"/>
            <w:color w:val="000000"/>
            <w:sz w:val="24"/>
            <w:szCs w:val="24"/>
            <w:lang w:eastAsia="de-DE"/>
          </w:rPr>
          <w:br w:type="page"/>
        </w:r>
      </w:ins>
    </w:p>
    <w:p w14:paraId="049A10F7"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52B27FDB" w14:textId="0C4196CA" w:rsidR="003D7F5D" w:rsidRPr="003D7F5D" w:rsidRDefault="003D7F5D" w:rsidP="003D7F5D">
      <w:pPr>
        <w:pStyle w:val="berschrift1"/>
        <w:rPr>
          <w:ins w:id="169" w:author="david pedrosa" w:date="2022-02-21T12:30:00Z"/>
          <w:b/>
          <w:bCs/>
          <w:rPrChange w:id="170" w:author="david pedrosa" w:date="2022-02-21T12:30:00Z">
            <w:rPr>
              <w:ins w:id="171" w:author="david pedrosa" w:date="2022-02-21T12:30:00Z"/>
              <w:rFonts w:eastAsia="SimSun"/>
              <w:lang w:eastAsia="ar-SA"/>
            </w:rPr>
          </w:rPrChange>
        </w:rPr>
        <w:pPrChange w:id="172" w:author="david pedrosa" w:date="2022-02-21T12:30:00Z">
          <w:pPr>
            <w:pStyle w:val="berschrift2"/>
          </w:pPr>
        </w:pPrChange>
      </w:pPr>
      <w:ins w:id="173" w:author="david pedrosa" w:date="2022-02-21T12:30:00Z">
        <w:r>
          <w:rPr>
            <w:b/>
            <w:bCs/>
          </w:rPr>
          <w:t>Medikation von Angehörige</w:t>
        </w:r>
      </w:ins>
      <w:ins w:id="174" w:author="david pedrosa" w:date="2022-02-21T12:32:00Z">
        <w:r w:rsidR="005E2CC0">
          <w:rPr>
            <w:b/>
            <w:bCs/>
          </w:rPr>
          <w:t>n</w:t>
        </w:r>
      </w:ins>
    </w:p>
    <w:p w14:paraId="42894223" w14:textId="661870F6" w:rsidR="003D7F5D" w:rsidRDefault="003D7F5D" w:rsidP="003D7F5D">
      <w:pPr>
        <w:pStyle w:val="berschrift2"/>
        <w:rPr>
          <w:ins w:id="175" w:author="david pedrosa" w:date="2022-02-21T12:30:00Z"/>
          <w:rFonts w:eastAsia="SimSun"/>
          <w:lang w:eastAsia="ar-SA"/>
        </w:rPr>
      </w:pPr>
      <w:commentRangeStart w:id="176"/>
      <w:ins w:id="177" w:author="david pedrosa" w:date="2022-02-21T12:30:00Z">
        <w:r w:rsidRPr="005939BC">
          <w:rPr>
            <w:rFonts w:eastAsia="SimSun"/>
            <w:lang w:eastAsia="ar-SA"/>
          </w:rPr>
          <w:t>Therapie</w:t>
        </w:r>
        <w:commentRangeEnd w:id="176"/>
        <w:r w:rsidR="005E2CC0">
          <w:rPr>
            <w:rStyle w:val="Kommentarzeichen"/>
            <w:rFonts w:asciiTheme="minorHAnsi" w:eastAsiaTheme="minorHAnsi" w:hAnsiTheme="minorHAnsi" w:cstheme="minorBidi"/>
            <w:color w:val="auto"/>
          </w:rPr>
          <w:commentReference w:id="176"/>
        </w:r>
      </w:ins>
    </w:p>
    <w:p w14:paraId="26BB1A80" w14:textId="77777777" w:rsidR="003D7F5D" w:rsidRDefault="003D7F5D" w:rsidP="003D7F5D">
      <w:pPr>
        <w:rPr>
          <w:ins w:id="178" w:author="david pedrosa" w:date="2022-02-21T12:30:00Z"/>
          <w:lang w:eastAsia="ar-SA"/>
        </w:rPr>
      </w:pPr>
      <w:ins w:id="179" w:author="david pedrosa" w:date="2022-02-21T12:30:00Z">
        <w:r>
          <w:rPr>
            <w:lang w:eastAsia="ar-SA"/>
          </w:rPr>
          <w:t>Welche Medikamente/Therapieformen erhält Ihr Angehöriger? (Nehmen Sie sich bei dieser Auswahl gern auch den Medikamentenplan zur Hilfe.)</w:t>
        </w:r>
      </w:ins>
    </w:p>
    <w:p w14:paraId="72F4558C" w14:textId="77777777" w:rsidR="003D7F5D" w:rsidRPr="00000BDA" w:rsidRDefault="003D7F5D" w:rsidP="003D7F5D">
      <w:pPr>
        <w:pStyle w:val="Textkrper"/>
        <w:numPr>
          <w:ilvl w:val="0"/>
          <w:numId w:val="66"/>
        </w:numPr>
        <w:suppressAutoHyphens/>
        <w:spacing w:line="252" w:lineRule="auto"/>
        <w:rPr>
          <w:ins w:id="180" w:author="david pedrosa" w:date="2022-02-21T12:30:00Z"/>
        </w:rPr>
      </w:pPr>
      <w:proofErr w:type="spellStart"/>
      <w:ins w:id="181" w:author="david pedrosa" w:date="2022-02-21T12:30:00Z">
        <w:r w:rsidRPr="00000BDA">
          <w:t>Levodopa</w:t>
        </w:r>
        <w:proofErr w:type="spellEnd"/>
        <w:r w:rsidRPr="00000BDA">
          <w:t xml:space="preserve"> (L-</w:t>
        </w:r>
        <w:proofErr w:type="spellStart"/>
        <w:r w:rsidRPr="00000BDA">
          <w:t>Dopa</w:t>
        </w:r>
        <w:proofErr w:type="spellEnd"/>
        <w:r w:rsidRPr="00000BDA">
          <w:t xml:space="preserve">) in Kombination mit </w:t>
        </w:r>
        <w:proofErr w:type="spellStart"/>
        <w:r w:rsidRPr="00000BDA">
          <w:t>Benserazid</w:t>
        </w:r>
        <w:proofErr w:type="spellEnd"/>
        <w:r w:rsidRPr="00000BDA">
          <w:t xml:space="preserve">, </w:t>
        </w:r>
        <w:proofErr w:type="spellStart"/>
        <w:r w:rsidRPr="00000BDA">
          <w:t>Carbidopa</w:t>
        </w:r>
        <w:proofErr w:type="spellEnd"/>
        <w:r w:rsidRPr="00000BDA">
          <w:t xml:space="preserve"> oder </w:t>
        </w:r>
        <w:proofErr w:type="spellStart"/>
        <w:r w:rsidRPr="00000BDA">
          <w:t>Entacapon</w:t>
        </w:r>
        <w:proofErr w:type="spellEnd"/>
        <w:r w:rsidRPr="00000BDA">
          <w:t xml:space="preserve"> (</w:t>
        </w:r>
        <w:r>
          <w:t xml:space="preserve">z.B. </w:t>
        </w:r>
        <w:proofErr w:type="spellStart"/>
        <w:r w:rsidRPr="00000BDA">
          <w:t>D</w:t>
        </w:r>
        <w:r>
          <w:t>opadura</w:t>
        </w:r>
        <w:proofErr w:type="spellEnd"/>
        <w:r>
          <w:sym w:font="Symbol" w:char="F0E2"/>
        </w:r>
        <w:r>
          <w:t xml:space="preserve">, </w:t>
        </w:r>
        <w:proofErr w:type="spellStart"/>
        <w:r>
          <w:t>Isicom</w:t>
        </w:r>
        <w:proofErr w:type="spellEnd"/>
        <w:r>
          <w:sym w:font="Symbol" w:char="F0E2"/>
        </w:r>
        <w:r>
          <w:t>, LCE</w:t>
        </w:r>
        <w:r>
          <w:sym w:font="Symbol" w:char="F0E2"/>
        </w:r>
        <w:r>
          <w:t>, Lev/Car/En</w:t>
        </w:r>
        <w:r>
          <w:sym w:font="Symbol" w:char="F0E2"/>
        </w:r>
        <w:r>
          <w:t xml:space="preserve">, </w:t>
        </w:r>
        <w:proofErr w:type="spellStart"/>
        <w:r>
          <w:t>Levo</w:t>
        </w:r>
        <w:proofErr w:type="spellEnd"/>
        <w:r>
          <w:t xml:space="preserve"> C</w:t>
        </w:r>
        <w:r>
          <w:sym w:font="Symbol" w:char="F0E2"/>
        </w:r>
        <w:r>
          <w:t xml:space="preserve">, </w:t>
        </w:r>
        <w:proofErr w:type="spellStart"/>
        <w:r>
          <w:t>Levo</w:t>
        </w:r>
        <w:proofErr w:type="spellEnd"/>
        <w:r>
          <w:t xml:space="preserve"> C/E</w:t>
        </w:r>
        <w:r>
          <w:sym w:font="Symbol" w:char="F0E2"/>
        </w:r>
        <w:r>
          <w:t xml:space="preserve">, </w:t>
        </w:r>
        <w:proofErr w:type="spellStart"/>
        <w:r>
          <w:t>Levo</w:t>
        </w:r>
        <w:proofErr w:type="spellEnd"/>
        <w:r>
          <w:t>/Ca/E</w:t>
        </w:r>
        <w:r>
          <w:sym w:font="Symbol" w:char="F0E2"/>
        </w:r>
        <w:r>
          <w:t xml:space="preserve">, </w:t>
        </w:r>
        <w:proofErr w:type="spellStart"/>
        <w:r>
          <w:t>Levo</w:t>
        </w:r>
        <w:proofErr w:type="spellEnd"/>
        <w:r>
          <w:t>/Ca/En</w:t>
        </w:r>
        <w:r>
          <w:sym w:font="Symbol" w:char="F0E2"/>
        </w:r>
        <w:r>
          <w:t xml:space="preserve">, </w:t>
        </w:r>
        <w:proofErr w:type="spellStart"/>
        <w:r>
          <w:t>Levo</w:t>
        </w:r>
        <w:proofErr w:type="spellEnd"/>
        <w:r>
          <w:t>/</w:t>
        </w:r>
        <w:proofErr w:type="spellStart"/>
        <w:r>
          <w:t>Carbi</w:t>
        </w:r>
        <w:proofErr w:type="spellEnd"/>
        <w:r>
          <w:sym w:font="Symbol" w:char="F0E2"/>
        </w:r>
        <w:r>
          <w:t xml:space="preserve">, </w:t>
        </w:r>
        <w:proofErr w:type="spellStart"/>
        <w:r>
          <w:t>Levobens</w:t>
        </w:r>
        <w:proofErr w:type="spellEnd"/>
        <w:r>
          <w:sym w:font="Symbol" w:char="F0E2"/>
        </w:r>
        <w:r>
          <w:t xml:space="preserve">, </w:t>
        </w:r>
        <w:proofErr w:type="spellStart"/>
        <w:r>
          <w:t>Levobeta</w:t>
        </w:r>
        <w:proofErr w:type="spellEnd"/>
        <w:r>
          <w:sym w:font="Symbol" w:char="F0E2"/>
        </w:r>
        <w:r>
          <w:t xml:space="preserve">, </w:t>
        </w:r>
        <w:proofErr w:type="spellStart"/>
        <w:r>
          <w:t>Levocaent</w:t>
        </w:r>
        <w:proofErr w:type="spellEnd"/>
        <w:r>
          <w:sym w:font="Symbol" w:char="F0E2"/>
        </w:r>
        <w:r>
          <w:t xml:space="preserve">, </w:t>
        </w:r>
        <w:proofErr w:type="spellStart"/>
        <w:r>
          <w:t>Levocarb</w:t>
        </w:r>
        <w:proofErr w:type="spellEnd"/>
        <w:r>
          <w:sym w:font="Symbol" w:char="F0E2"/>
        </w:r>
        <w:r>
          <w:t xml:space="preserve">, </w:t>
        </w:r>
        <w:proofErr w:type="spellStart"/>
        <w:r>
          <w:t>Levocomp</w:t>
        </w:r>
        <w:proofErr w:type="spellEnd"/>
        <w:r>
          <w:sym w:font="Symbol" w:char="F0E2"/>
        </w:r>
        <w:r>
          <w:t xml:space="preserve">, </w:t>
        </w:r>
        <w:proofErr w:type="spellStart"/>
        <w:r>
          <w:t>Levod</w:t>
        </w:r>
        <w:proofErr w:type="spellEnd"/>
        <w:r>
          <w:sym w:font="Symbol" w:char="F0E2"/>
        </w:r>
        <w:r>
          <w:t xml:space="preserve">, </w:t>
        </w:r>
        <w:proofErr w:type="spellStart"/>
        <w:r>
          <w:t>Levodo</w:t>
        </w:r>
        <w:proofErr w:type="spellEnd"/>
        <w:r>
          <w:sym w:font="Symbol" w:char="F0E2"/>
        </w:r>
        <w:r>
          <w:t xml:space="preserve">, </w:t>
        </w:r>
        <w:proofErr w:type="spellStart"/>
        <w:r>
          <w:t>Levodop</w:t>
        </w:r>
        <w:proofErr w:type="spellEnd"/>
        <w:r>
          <w:sym w:font="Symbol" w:char="F0E2"/>
        </w:r>
        <w:r>
          <w:t xml:space="preserve">, </w:t>
        </w:r>
        <w:proofErr w:type="spellStart"/>
        <w:r>
          <w:t>Levodopa</w:t>
        </w:r>
        <w:proofErr w:type="spellEnd"/>
        <w:r>
          <w:sym w:font="Symbol" w:char="F0E2"/>
        </w:r>
        <w:r>
          <w:t xml:space="preserve">, </w:t>
        </w:r>
        <w:proofErr w:type="spellStart"/>
        <w:r>
          <w:t>Levopar</w:t>
        </w:r>
        <w:proofErr w:type="spellEnd"/>
        <w:r>
          <w:sym w:font="Symbol" w:char="F0E2"/>
        </w:r>
        <w:r>
          <w:t xml:space="preserve">, </w:t>
        </w:r>
        <w:proofErr w:type="spellStart"/>
        <w:r>
          <w:t>Madopar</w:t>
        </w:r>
        <w:proofErr w:type="spellEnd"/>
        <w:r>
          <w:sym w:font="Symbol" w:char="F0E2"/>
        </w:r>
        <w:r>
          <w:t xml:space="preserve">, </w:t>
        </w:r>
        <w:proofErr w:type="spellStart"/>
        <w:r>
          <w:t>Nacom</w:t>
        </w:r>
        <w:proofErr w:type="spellEnd"/>
        <w:r>
          <w:sym w:font="Symbol" w:char="F0E2"/>
        </w:r>
        <w:r>
          <w:t xml:space="preserve">, </w:t>
        </w:r>
        <w:proofErr w:type="spellStart"/>
        <w:r>
          <w:t>Pramidopa</w:t>
        </w:r>
        <w:proofErr w:type="spellEnd"/>
        <w:r>
          <w:sym w:font="Symbol" w:char="F0E2"/>
        </w:r>
        <w:r>
          <w:t xml:space="preserve">, </w:t>
        </w:r>
        <w:proofErr w:type="spellStart"/>
        <w:r>
          <w:t>Sinemet</w:t>
        </w:r>
        <w:proofErr w:type="spellEnd"/>
        <w:r>
          <w:sym w:font="Symbol" w:char="F0E2"/>
        </w:r>
        <w:r>
          <w:t xml:space="preserve">, </w:t>
        </w:r>
        <w:proofErr w:type="spellStart"/>
        <w:r>
          <w:t>Stalevo</w:t>
        </w:r>
        <w:proofErr w:type="spellEnd"/>
        <w:r>
          <w:sym w:font="Symbol" w:char="F0E2"/>
        </w:r>
        <w:r>
          <w:t>)</w:t>
        </w:r>
      </w:ins>
    </w:p>
    <w:p w14:paraId="2282CCC7" w14:textId="77777777" w:rsidR="003D7F5D" w:rsidRDefault="003D7F5D" w:rsidP="003D7F5D">
      <w:pPr>
        <w:pStyle w:val="Textkrper"/>
        <w:numPr>
          <w:ilvl w:val="0"/>
          <w:numId w:val="66"/>
        </w:numPr>
        <w:suppressAutoHyphens/>
        <w:spacing w:line="252" w:lineRule="auto"/>
        <w:rPr>
          <w:ins w:id="182" w:author="david pedrosa" w:date="2022-02-21T12:30:00Z"/>
        </w:rPr>
      </w:pPr>
      <w:ins w:id="183" w:author="david pedrosa" w:date="2022-02-21T12:30:00Z">
        <w:r w:rsidRPr="00000BDA">
          <w:t>L-DOPA/</w:t>
        </w:r>
        <w:proofErr w:type="spellStart"/>
        <w:r w:rsidRPr="00000BDA">
          <w:t>Carbidopa</w:t>
        </w:r>
        <w:proofErr w:type="spellEnd"/>
        <w:r w:rsidRPr="00000BDA">
          <w:t xml:space="preserve"> </w:t>
        </w:r>
        <w:proofErr w:type="spellStart"/>
        <w:r w:rsidRPr="00000BDA">
          <w:t>jejunale</w:t>
        </w:r>
        <w:proofErr w:type="spellEnd"/>
        <w:r w:rsidRPr="00000BDA">
          <w:t xml:space="preserve"> Infusion</w:t>
        </w:r>
        <w:r>
          <w:t xml:space="preserve"> (</w:t>
        </w:r>
        <w:proofErr w:type="spellStart"/>
        <w:r>
          <w:t>Duodopa</w:t>
        </w:r>
        <w:proofErr w:type="spellEnd"/>
        <w:r>
          <w:sym w:font="Symbol" w:char="F0E2"/>
        </w:r>
        <w:r>
          <w:t>)</w:t>
        </w:r>
      </w:ins>
    </w:p>
    <w:p w14:paraId="0EF6BDF2" w14:textId="77777777" w:rsidR="003D7F5D" w:rsidRPr="005927D3" w:rsidRDefault="003D7F5D" w:rsidP="003D7F5D">
      <w:pPr>
        <w:pStyle w:val="Textkrper"/>
        <w:numPr>
          <w:ilvl w:val="0"/>
          <w:numId w:val="66"/>
        </w:numPr>
        <w:suppressAutoHyphens/>
        <w:spacing w:line="252" w:lineRule="auto"/>
        <w:rPr>
          <w:ins w:id="184" w:author="david pedrosa" w:date="2022-02-21T12:30:00Z"/>
          <w:lang w:val="en-US"/>
        </w:rPr>
      </w:pPr>
      <w:proofErr w:type="spellStart"/>
      <w:ins w:id="185" w:author="david pedrosa" w:date="2022-02-21T12:30:00Z">
        <w:r w:rsidRPr="005927D3">
          <w:rPr>
            <w:lang w:val="en-US"/>
          </w:rPr>
          <w:t>Entacapon</w:t>
        </w:r>
        <w:proofErr w:type="spellEnd"/>
        <w:r w:rsidRPr="005927D3">
          <w:rPr>
            <w:lang w:val="en-US"/>
          </w:rPr>
          <w:t xml:space="preserve"> (</w:t>
        </w:r>
        <w:proofErr w:type="spellStart"/>
        <w:r w:rsidRPr="005927D3">
          <w:rPr>
            <w:lang w:val="en-US"/>
          </w:rPr>
          <w:t>Comtess</w:t>
        </w:r>
        <w:proofErr w:type="spellEnd"/>
        <w:r>
          <w:sym w:font="Symbol" w:char="F0E2"/>
        </w:r>
        <w:r w:rsidRPr="005927D3">
          <w:rPr>
            <w:lang w:val="en-US"/>
          </w:rPr>
          <w:t xml:space="preserve">, </w:t>
        </w:r>
        <w:proofErr w:type="spellStart"/>
        <w:r w:rsidRPr="005927D3">
          <w:rPr>
            <w:lang w:val="en-US"/>
          </w:rPr>
          <w:t>Entacapon</w:t>
        </w:r>
        <w:proofErr w:type="spellEnd"/>
        <w:r>
          <w:sym w:font="Symbol" w:char="F0E2"/>
        </w:r>
        <w:r w:rsidRPr="005927D3">
          <w:rPr>
            <w:lang w:val="en-US"/>
          </w:rPr>
          <w:t>)</w:t>
        </w:r>
      </w:ins>
    </w:p>
    <w:p w14:paraId="2AE1A39D" w14:textId="77777777" w:rsidR="003D7F5D" w:rsidRPr="00000BDA" w:rsidRDefault="003D7F5D" w:rsidP="003D7F5D">
      <w:pPr>
        <w:pStyle w:val="Textkrper"/>
        <w:numPr>
          <w:ilvl w:val="0"/>
          <w:numId w:val="66"/>
        </w:numPr>
        <w:suppressAutoHyphens/>
        <w:spacing w:line="252" w:lineRule="auto"/>
        <w:rPr>
          <w:ins w:id="186" w:author="david pedrosa" w:date="2022-02-21T12:30:00Z"/>
        </w:rPr>
      </w:pPr>
      <w:proofErr w:type="spellStart"/>
      <w:ins w:id="187" w:author="david pedrosa" w:date="2022-02-21T12:30:00Z">
        <w:r w:rsidRPr="00000BDA">
          <w:t>Opicapon</w:t>
        </w:r>
        <w:proofErr w:type="spellEnd"/>
        <w:r w:rsidRPr="00000BDA">
          <w:t xml:space="preserve"> (</w:t>
        </w:r>
        <w:proofErr w:type="spellStart"/>
        <w:r>
          <w:t>Ongentys</w:t>
        </w:r>
        <w:proofErr w:type="spellEnd"/>
        <w:r>
          <w:sym w:font="Symbol" w:char="F0E2"/>
        </w:r>
        <w:r w:rsidRPr="00000BDA">
          <w:t>)</w:t>
        </w:r>
      </w:ins>
    </w:p>
    <w:p w14:paraId="2D4E8871" w14:textId="77777777" w:rsidR="003D7F5D" w:rsidRPr="00000BDA" w:rsidRDefault="003D7F5D" w:rsidP="003D7F5D">
      <w:pPr>
        <w:pStyle w:val="Textkrper"/>
        <w:numPr>
          <w:ilvl w:val="0"/>
          <w:numId w:val="66"/>
        </w:numPr>
        <w:suppressAutoHyphens/>
        <w:spacing w:line="252" w:lineRule="auto"/>
        <w:rPr>
          <w:ins w:id="188" w:author="david pedrosa" w:date="2022-02-21T12:30:00Z"/>
        </w:rPr>
      </w:pPr>
      <w:proofErr w:type="spellStart"/>
      <w:ins w:id="189" w:author="david pedrosa" w:date="2022-02-21T12:30:00Z">
        <w:r w:rsidRPr="00000BDA">
          <w:t>Tolcapon</w:t>
        </w:r>
        <w:proofErr w:type="spellEnd"/>
        <w:r>
          <w:t xml:space="preserve"> (</w:t>
        </w:r>
        <w:proofErr w:type="spellStart"/>
        <w:r>
          <w:t>Tasmar</w:t>
        </w:r>
        <w:proofErr w:type="spellEnd"/>
        <w:r>
          <w:sym w:font="Symbol" w:char="F0E2"/>
        </w:r>
        <w:r>
          <w:t xml:space="preserve">, </w:t>
        </w:r>
        <w:proofErr w:type="spellStart"/>
        <w:r>
          <w:t>Tolcarpon</w:t>
        </w:r>
        <w:proofErr w:type="spellEnd"/>
        <w:r>
          <w:sym w:font="Symbol" w:char="F0E2"/>
        </w:r>
        <w:r>
          <w:t>)</w:t>
        </w:r>
      </w:ins>
    </w:p>
    <w:p w14:paraId="38D518B0" w14:textId="77777777" w:rsidR="003D7F5D" w:rsidRPr="00000BDA" w:rsidRDefault="003D7F5D" w:rsidP="003D7F5D">
      <w:pPr>
        <w:pStyle w:val="Textkrper"/>
        <w:numPr>
          <w:ilvl w:val="0"/>
          <w:numId w:val="66"/>
        </w:numPr>
        <w:suppressAutoHyphens/>
        <w:spacing w:line="252" w:lineRule="auto"/>
        <w:rPr>
          <w:ins w:id="190" w:author="david pedrosa" w:date="2022-02-21T12:30:00Z"/>
        </w:rPr>
      </w:pPr>
      <w:proofErr w:type="spellStart"/>
      <w:ins w:id="191" w:author="david pedrosa" w:date="2022-02-21T12:30:00Z">
        <w:r w:rsidRPr="00000BDA">
          <w:t>Safinamid</w:t>
        </w:r>
        <w:proofErr w:type="spellEnd"/>
        <w:r w:rsidRPr="00000BDA">
          <w:t xml:space="preserve"> (</w:t>
        </w:r>
        <w:proofErr w:type="spellStart"/>
        <w:r>
          <w:t>Xadago</w:t>
        </w:r>
        <w:proofErr w:type="spellEnd"/>
        <w:r>
          <w:sym w:font="Symbol" w:char="F0E2"/>
        </w:r>
        <w:r w:rsidRPr="00000BDA">
          <w:t>)</w:t>
        </w:r>
      </w:ins>
    </w:p>
    <w:p w14:paraId="6220F645" w14:textId="77777777" w:rsidR="003D7F5D" w:rsidRPr="00000BDA" w:rsidRDefault="003D7F5D" w:rsidP="003D7F5D">
      <w:pPr>
        <w:pStyle w:val="Textkrper"/>
        <w:numPr>
          <w:ilvl w:val="0"/>
          <w:numId w:val="66"/>
        </w:numPr>
        <w:suppressAutoHyphens/>
        <w:spacing w:line="252" w:lineRule="auto"/>
        <w:rPr>
          <w:ins w:id="192" w:author="david pedrosa" w:date="2022-02-21T12:30:00Z"/>
        </w:rPr>
      </w:pPr>
      <w:proofErr w:type="spellStart"/>
      <w:ins w:id="193" w:author="david pedrosa" w:date="2022-02-21T12:30:00Z">
        <w:r w:rsidRPr="00000BDA">
          <w:t>Rasagilin</w:t>
        </w:r>
        <w:proofErr w:type="spellEnd"/>
        <w:r>
          <w:t xml:space="preserve"> (</w:t>
        </w:r>
        <w:proofErr w:type="spellStart"/>
        <w:r>
          <w:t>Azilect</w:t>
        </w:r>
        <w:proofErr w:type="spellEnd"/>
        <w:r>
          <w:sym w:font="Symbol" w:char="F0E2"/>
        </w:r>
        <w:r>
          <w:t xml:space="preserve">, </w:t>
        </w:r>
        <w:proofErr w:type="spellStart"/>
        <w:r>
          <w:t>Rasagilin</w:t>
        </w:r>
        <w:proofErr w:type="spellEnd"/>
        <w:r>
          <w:sym w:font="Symbol" w:char="F0E2"/>
        </w:r>
        <w:r>
          <w:t>)</w:t>
        </w:r>
      </w:ins>
    </w:p>
    <w:p w14:paraId="2594A935" w14:textId="77777777" w:rsidR="003D7F5D" w:rsidRPr="00000BDA" w:rsidRDefault="003D7F5D" w:rsidP="003D7F5D">
      <w:pPr>
        <w:pStyle w:val="Textkrper"/>
        <w:numPr>
          <w:ilvl w:val="0"/>
          <w:numId w:val="66"/>
        </w:numPr>
        <w:suppressAutoHyphens/>
        <w:spacing w:line="252" w:lineRule="auto"/>
        <w:rPr>
          <w:ins w:id="194" w:author="david pedrosa" w:date="2022-02-21T12:30:00Z"/>
        </w:rPr>
      </w:pPr>
      <w:proofErr w:type="spellStart"/>
      <w:ins w:id="195" w:author="david pedrosa" w:date="2022-02-21T12:30:00Z">
        <w:r w:rsidRPr="00000BDA">
          <w:t>Selegilin</w:t>
        </w:r>
        <w:proofErr w:type="spellEnd"/>
      </w:ins>
    </w:p>
    <w:p w14:paraId="532C1E8F" w14:textId="77777777" w:rsidR="003D7F5D" w:rsidRPr="00000BDA" w:rsidRDefault="003D7F5D" w:rsidP="003D7F5D">
      <w:pPr>
        <w:pStyle w:val="Textkrper"/>
        <w:numPr>
          <w:ilvl w:val="0"/>
          <w:numId w:val="66"/>
        </w:numPr>
        <w:suppressAutoHyphens/>
        <w:spacing w:line="252" w:lineRule="auto"/>
        <w:rPr>
          <w:ins w:id="196" w:author="david pedrosa" w:date="2022-02-21T12:30:00Z"/>
        </w:rPr>
      </w:pPr>
      <w:commentRangeStart w:id="197"/>
      <w:ins w:id="198" w:author="david pedrosa" w:date="2022-02-21T12:30:00Z">
        <w:r w:rsidRPr="00000BDA">
          <w:t>Alpha-</w:t>
        </w:r>
        <w:proofErr w:type="spellStart"/>
        <w:r w:rsidRPr="00000BDA">
          <w:t>Dihydroergocriptin</w:t>
        </w:r>
        <w:proofErr w:type="spellEnd"/>
        <w:r>
          <w:t xml:space="preserve"> (</w:t>
        </w:r>
        <w:proofErr w:type="spellStart"/>
        <w:r>
          <w:t>Almirid</w:t>
        </w:r>
        <w:proofErr w:type="spellEnd"/>
        <w:r>
          <w:sym w:font="Symbol" w:char="F0E2"/>
        </w:r>
        <w:r>
          <w:t>)</w:t>
        </w:r>
        <w:commentRangeEnd w:id="197"/>
        <w:r>
          <w:rPr>
            <w:rStyle w:val="Kommentarzeichen"/>
          </w:rPr>
          <w:commentReference w:id="197"/>
        </w:r>
      </w:ins>
    </w:p>
    <w:p w14:paraId="5E9D38A7" w14:textId="77777777" w:rsidR="003D7F5D" w:rsidRPr="00000BDA" w:rsidRDefault="003D7F5D" w:rsidP="003D7F5D">
      <w:pPr>
        <w:pStyle w:val="Textkrper"/>
        <w:numPr>
          <w:ilvl w:val="0"/>
          <w:numId w:val="66"/>
        </w:numPr>
        <w:suppressAutoHyphens/>
        <w:spacing w:line="252" w:lineRule="auto"/>
        <w:rPr>
          <w:ins w:id="199" w:author="david pedrosa" w:date="2022-02-21T12:30:00Z"/>
        </w:rPr>
      </w:pPr>
      <w:ins w:id="200" w:author="david pedrosa" w:date="2022-02-21T12:30:00Z">
        <w:r w:rsidRPr="00000BDA">
          <w:t>Apomorphin Pen</w:t>
        </w:r>
        <w:r>
          <w:t xml:space="preserve"> oder Pumpe (</w:t>
        </w:r>
        <w:proofErr w:type="spellStart"/>
        <w:r>
          <w:t>Dacepton</w:t>
        </w:r>
        <w:proofErr w:type="spellEnd"/>
        <w:r>
          <w:sym w:font="Symbol" w:char="F0E2"/>
        </w:r>
        <w:r>
          <w:t>, Apomorphin</w:t>
        </w:r>
        <w:r>
          <w:sym w:font="Symbol" w:char="F0E2"/>
        </w:r>
        <w:r>
          <w:t>)</w:t>
        </w:r>
      </w:ins>
    </w:p>
    <w:p w14:paraId="50933D4D" w14:textId="77777777" w:rsidR="003D7F5D" w:rsidRPr="00000BDA" w:rsidRDefault="003D7F5D" w:rsidP="003D7F5D">
      <w:pPr>
        <w:pStyle w:val="Textkrper"/>
        <w:numPr>
          <w:ilvl w:val="0"/>
          <w:numId w:val="66"/>
        </w:numPr>
        <w:suppressAutoHyphens/>
        <w:spacing w:line="252" w:lineRule="auto"/>
        <w:rPr>
          <w:ins w:id="201" w:author="david pedrosa" w:date="2022-02-21T12:30:00Z"/>
        </w:rPr>
      </w:pPr>
      <w:commentRangeStart w:id="202"/>
      <w:ins w:id="203" w:author="david pedrosa" w:date="2022-02-21T12:30:00Z">
        <w:r w:rsidRPr="00000BDA">
          <w:t>Bromocriptin</w:t>
        </w:r>
        <w:r>
          <w:t xml:space="preserve"> (</w:t>
        </w:r>
        <w:proofErr w:type="spellStart"/>
        <w:r>
          <w:t>Parlodel</w:t>
        </w:r>
        <w:proofErr w:type="spellEnd"/>
        <w:r>
          <w:sym w:font="Symbol" w:char="F0E2"/>
        </w:r>
        <w:r>
          <w:t>, Bromocriptin</w:t>
        </w:r>
        <w:r>
          <w:sym w:font="Symbol" w:char="F0E2"/>
        </w:r>
        <w:r>
          <w:t>)</w:t>
        </w:r>
        <w:commentRangeEnd w:id="202"/>
        <w:r>
          <w:rPr>
            <w:rStyle w:val="Kommentarzeichen"/>
          </w:rPr>
          <w:commentReference w:id="202"/>
        </w:r>
      </w:ins>
    </w:p>
    <w:p w14:paraId="3BA39C9F" w14:textId="77777777" w:rsidR="003D7F5D" w:rsidRPr="001B7234" w:rsidRDefault="003D7F5D" w:rsidP="003D7F5D">
      <w:pPr>
        <w:pStyle w:val="Textkrper"/>
        <w:numPr>
          <w:ilvl w:val="0"/>
          <w:numId w:val="66"/>
        </w:numPr>
        <w:suppressAutoHyphens/>
        <w:spacing w:line="252" w:lineRule="auto"/>
        <w:rPr>
          <w:ins w:id="204" w:author="david pedrosa" w:date="2022-02-21T12:30:00Z"/>
        </w:rPr>
      </w:pPr>
      <w:commentRangeStart w:id="205"/>
      <w:proofErr w:type="spellStart"/>
      <w:ins w:id="206" w:author="david pedrosa" w:date="2022-02-21T12:30:00Z">
        <w:r w:rsidRPr="00000BDA">
          <w:t>Cabergolin</w:t>
        </w:r>
        <w:proofErr w:type="spellEnd"/>
        <w:r>
          <w:t xml:space="preserve"> (</w:t>
        </w:r>
        <w:proofErr w:type="spellStart"/>
        <w:r>
          <w:t>Dostinex</w:t>
        </w:r>
        <w:proofErr w:type="spellEnd"/>
        <w:r>
          <w:sym w:font="Symbol" w:char="F0E2"/>
        </w:r>
        <w:r>
          <w:t xml:space="preserve">, </w:t>
        </w:r>
        <w:proofErr w:type="spellStart"/>
        <w:r>
          <w:t>Cabergolin</w:t>
        </w:r>
        <w:r>
          <w:sym w:font="Symbol" w:char="F0E2"/>
        </w:r>
        <w:r>
          <w:t>)</w:t>
        </w:r>
        <w:commentRangeEnd w:id="205"/>
        <w:r>
          <w:rPr>
            <w:rStyle w:val="Kommentarzeichen"/>
          </w:rPr>
          <w:commentReference w:id="205"/>
        </w:r>
      </w:ins>
    </w:p>
    <w:p w14:paraId="0EBC5DF3" w14:textId="77777777" w:rsidR="003D7F5D" w:rsidRPr="00000BDA" w:rsidRDefault="003D7F5D" w:rsidP="003D7F5D">
      <w:pPr>
        <w:pStyle w:val="Textkrper"/>
        <w:numPr>
          <w:ilvl w:val="0"/>
          <w:numId w:val="66"/>
        </w:numPr>
        <w:suppressAutoHyphens/>
        <w:spacing w:line="252" w:lineRule="auto"/>
        <w:rPr>
          <w:ins w:id="207" w:author="david pedrosa" w:date="2022-02-21T12:30:00Z"/>
        </w:rPr>
      </w:pPr>
      <w:commentRangeStart w:id="208"/>
      <w:ins w:id="209" w:author="david pedrosa" w:date="2022-02-21T12:30:00Z">
        <w:r w:rsidRPr="00000BDA">
          <w:t>Pergolid</w:t>
        </w:r>
        <w:commentRangeEnd w:id="208"/>
        <w:proofErr w:type="spellEnd"/>
        <w:r>
          <w:rPr>
            <w:rStyle w:val="Kommentarzeichen"/>
          </w:rPr>
          <w:commentReference w:id="208"/>
        </w:r>
      </w:ins>
    </w:p>
    <w:p w14:paraId="6B6CF31D" w14:textId="77777777" w:rsidR="003D7F5D" w:rsidRPr="00000BDA" w:rsidRDefault="003D7F5D" w:rsidP="003D7F5D">
      <w:pPr>
        <w:pStyle w:val="Textkrper"/>
        <w:numPr>
          <w:ilvl w:val="0"/>
          <w:numId w:val="66"/>
        </w:numPr>
        <w:suppressAutoHyphens/>
        <w:spacing w:line="252" w:lineRule="auto"/>
        <w:rPr>
          <w:ins w:id="210" w:author="david pedrosa" w:date="2022-02-21T12:30:00Z"/>
        </w:rPr>
      </w:pPr>
      <w:proofErr w:type="spellStart"/>
      <w:ins w:id="211" w:author="david pedrosa" w:date="2022-02-21T12:30:00Z">
        <w:r w:rsidRPr="00000BDA">
          <w:t>Piribedil</w:t>
        </w:r>
        <w:proofErr w:type="spellEnd"/>
      </w:ins>
    </w:p>
    <w:p w14:paraId="4DB79672" w14:textId="77777777" w:rsidR="003D7F5D" w:rsidRPr="001B7234" w:rsidRDefault="003D7F5D" w:rsidP="003D7F5D">
      <w:pPr>
        <w:pStyle w:val="Textkrper"/>
        <w:numPr>
          <w:ilvl w:val="0"/>
          <w:numId w:val="66"/>
        </w:numPr>
        <w:suppressAutoHyphens/>
        <w:spacing w:line="252" w:lineRule="auto"/>
        <w:rPr>
          <w:ins w:id="212" w:author="david pedrosa" w:date="2022-02-21T12:30:00Z"/>
          <w:lang w:val="en-US"/>
        </w:rPr>
      </w:pPr>
      <w:ins w:id="213" w:author="david pedrosa" w:date="2022-02-21T12:30:00Z">
        <w:r w:rsidRPr="001B7234">
          <w:rPr>
            <w:lang w:val="en-US"/>
          </w:rPr>
          <w:t xml:space="preserve">Pramipexol standard </w:t>
        </w:r>
        <w:proofErr w:type="spellStart"/>
        <w:r w:rsidRPr="001B7234">
          <w:rPr>
            <w:lang w:val="en-US"/>
          </w:rPr>
          <w:t>oder</w:t>
        </w:r>
        <w:proofErr w:type="spellEnd"/>
        <w:r w:rsidRPr="001B7234">
          <w:rPr>
            <w:lang w:val="en-US"/>
          </w:rPr>
          <w:t xml:space="preserve"> retard (</w:t>
        </w:r>
        <w:proofErr w:type="spellStart"/>
        <w:r w:rsidRPr="001B7234">
          <w:rPr>
            <w:lang w:val="en-US"/>
          </w:rPr>
          <w:t>G</w:t>
        </w:r>
        <w:r>
          <w:rPr>
            <w:lang w:val="en-US"/>
          </w:rPr>
          <w:t>lepark</w:t>
        </w:r>
        <w:proofErr w:type="spellEnd"/>
        <w:r>
          <w:sym w:font="Symbol" w:char="F0E2"/>
        </w:r>
        <w:r w:rsidRPr="001B7234">
          <w:rPr>
            <w:lang w:val="en-US"/>
          </w:rPr>
          <w:t xml:space="preserve">, </w:t>
        </w:r>
        <w:proofErr w:type="spellStart"/>
        <w:r w:rsidRPr="001B7234">
          <w:rPr>
            <w:lang w:val="en-US"/>
          </w:rPr>
          <w:t>Mirapexin</w:t>
        </w:r>
        <w:proofErr w:type="spellEnd"/>
        <w:r>
          <w:sym w:font="Symbol" w:char="F0E2"/>
        </w:r>
        <w:r w:rsidRPr="001B7234">
          <w:rPr>
            <w:lang w:val="en-US"/>
          </w:rPr>
          <w:t xml:space="preserve">, </w:t>
        </w:r>
        <w:proofErr w:type="spellStart"/>
        <w:r w:rsidRPr="001B7234">
          <w:rPr>
            <w:lang w:val="en-US"/>
          </w:rPr>
          <w:t>Oprymea</w:t>
        </w:r>
        <w:proofErr w:type="spellEnd"/>
        <w:r>
          <w:sym w:font="Symbol" w:char="F0E2"/>
        </w:r>
        <w:r w:rsidRPr="001B7234">
          <w:rPr>
            <w:lang w:val="en-US"/>
          </w:rPr>
          <w:t xml:space="preserve">, </w:t>
        </w:r>
        <w:proofErr w:type="spellStart"/>
        <w:r>
          <w:rPr>
            <w:lang w:val="en-US"/>
          </w:rPr>
          <w:t>Pramidopa</w:t>
        </w:r>
        <w:proofErr w:type="spellEnd"/>
        <w:r>
          <w:sym w:font="Symbol" w:char="F0E2"/>
        </w:r>
        <w:r w:rsidRPr="001B7234">
          <w:rPr>
            <w:lang w:val="en-US"/>
          </w:rPr>
          <w:t>, Pramipe</w:t>
        </w:r>
        <w:r>
          <w:rPr>
            <w:lang w:val="en-US"/>
          </w:rPr>
          <w:t>xol</w:t>
        </w:r>
        <w:r>
          <w:sym w:font="Symbol" w:char="F0E2"/>
        </w:r>
        <w:r w:rsidRPr="001B7234">
          <w:rPr>
            <w:lang w:val="en-US"/>
          </w:rPr>
          <w:t xml:space="preserve">, </w:t>
        </w:r>
        <w:proofErr w:type="spellStart"/>
        <w:r w:rsidRPr="001B7234">
          <w:rPr>
            <w:lang w:val="en-US"/>
          </w:rPr>
          <w:t>Sifrol</w:t>
        </w:r>
        <w:proofErr w:type="spellEnd"/>
        <w:r>
          <w:sym w:font="Symbol" w:char="F0E2"/>
        </w:r>
        <w:r w:rsidRPr="001B7234">
          <w:rPr>
            <w:lang w:val="en-US"/>
          </w:rPr>
          <w:t>)</w:t>
        </w:r>
      </w:ins>
    </w:p>
    <w:p w14:paraId="17137772" w14:textId="77777777" w:rsidR="003D7F5D" w:rsidRPr="001B7234" w:rsidRDefault="003D7F5D" w:rsidP="003D7F5D">
      <w:pPr>
        <w:pStyle w:val="Textkrper"/>
        <w:numPr>
          <w:ilvl w:val="0"/>
          <w:numId w:val="66"/>
        </w:numPr>
        <w:suppressAutoHyphens/>
        <w:spacing w:line="252" w:lineRule="auto"/>
        <w:rPr>
          <w:ins w:id="214" w:author="david pedrosa" w:date="2022-02-21T12:30:00Z"/>
          <w:lang w:val="en-US"/>
        </w:rPr>
      </w:pPr>
      <w:proofErr w:type="spellStart"/>
      <w:ins w:id="215" w:author="david pedrosa" w:date="2022-02-21T12:30:00Z">
        <w:r w:rsidRPr="001B7234">
          <w:rPr>
            <w:lang w:val="en-US"/>
          </w:rPr>
          <w:t>Ropinirol</w:t>
        </w:r>
        <w:proofErr w:type="spellEnd"/>
        <w:r w:rsidRPr="001B7234">
          <w:rPr>
            <w:lang w:val="en-US"/>
          </w:rPr>
          <w:t xml:space="preserve"> standard </w:t>
        </w:r>
        <w:proofErr w:type="spellStart"/>
        <w:r w:rsidRPr="001B7234">
          <w:rPr>
            <w:lang w:val="en-US"/>
          </w:rPr>
          <w:t>oder</w:t>
        </w:r>
        <w:proofErr w:type="spellEnd"/>
        <w:r w:rsidRPr="001B7234">
          <w:rPr>
            <w:lang w:val="en-US"/>
          </w:rPr>
          <w:t xml:space="preserve"> retard</w:t>
        </w:r>
        <w:r>
          <w:rPr>
            <w:lang w:val="en-US"/>
          </w:rPr>
          <w:t xml:space="preserve"> </w:t>
        </w:r>
        <w:r w:rsidRPr="001B7234">
          <w:rPr>
            <w:lang w:val="en-US"/>
          </w:rPr>
          <w:t>(</w:t>
        </w:r>
        <w:proofErr w:type="spellStart"/>
        <w:r w:rsidRPr="001B7234">
          <w:rPr>
            <w:lang w:val="en-US"/>
          </w:rPr>
          <w:t>Re</w:t>
        </w:r>
        <w:r>
          <w:rPr>
            <w:lang w:val="en-US"/>
          </w:rPr>
          <w:t>quip</w:t>
        </w:r>
        <w:proofErr w:type="spellEnd"/>
        <w:r>
          <w:sym w:font="Symbol" w:char="F0E2"/>
        </w:r>
        <w:r w:rsidRPr="001B7234">
          <w:rPr>
            <w:lang w:val="en-US"/>
          </w:rPr>
          <w:t xml:space="preserve">, </w:t>
        </w:r>
        <w:proofErr w:type="spellStart"/>
        <w:r>
          <w:rPr>
            <w:lang w:val="en-US"/>
          </w:rPr>
          <w:t>Adartrel</w:t>
        </w:r>
        <w:proofErr w:type="spellEnd"/>
        <w:r>
          <w:sym w:font="Symbol" w:char="F0E2"/>
        </w:r>
        <w:r w:rsidRPr="001B7234">
          <w:rPr>
            <w:lang w:val="en-US"/>
          </w:rPr>
          <w:t xml:space="preserve">, </w:t>
        </w:r>
        <w:proofErr w:type="spellStart"/>
        <w:r>
          <w:rPr>
            <w:lang w:val="en-US"/>
          </w:rPr>
          <w:t>Ralnea</w:t>
        </w:r>
        <w:proofErr w:type="spellEnd"/>
        <w:r>
          <w:sym w:font="Symbol" w:char="F0E2"/>
        </w:r>
        <w:r w:rsidRPr="001B7234">
          <w:rPr>
            <w:lang w:val="en-US"/>
          </w:rPr>
          <w:t xml:space="preserve">, </w:t>
        </w:r>
        <w:proofErr w:type="spellStart"/>
        <w:r>
          <w:rPr>
            <w:lang w:val="en-US"/>
          </w:rPr>
          <w:t>Ropinirol</w:t>
        </w:r>
        <w:proofErr w:type="spellEnd"/>
        <w:r>
          <w:sym w:font="Symbol" w:char="F0E2"/>
        </w:r>
        <w:r w:rsidRPr="001B7234">
          <w:rPr>
            <w:lang w:val="en-US"/>
          </w:rPr>
          <w:t>)</w:t>
        </w:r>
      </w:ins>
    </w:p>
    <w:p w14:paraId="60DA16B2" w14:textId="77777777" w:rsidR="003D7F5D" w:rsidRPr="00000BDA" w:rsidRDefault="003D7F5D" w:rsidP="003D7F5D">
      <w:pPr>
        <w:pStyle w:val="Textkrper"/>
        <w:numPr>
          <w:ilvl w:val="0"/>
          <w:numId w:val="66"/>
        </w:numPr>
        <w:suppressAutoHyphens/>
        <w:spacing w:line="252" w:lineRule="auto"/>
        <w:rPr>
          <w:ins w:id="216" w:author="david pedrosa" w:date="2022-02-21T12:30:00Z"/>
        </w:rPr>
      </w:pPr>
      <w:proofErr w:type="spellStart"/>
      <w:ins w:id="217" w:author="david pedrosa" w:date="2022-02-21T12:30:00Z">
        <w:r w:rsidRPr="00000BDA">
          <w:t>Rotigotin</w:t>
        </w:r>
        <w:proofErr w:type="spellEnd"/>
        <w:r>
          <w:t xml:space="preserve"> (</w:t>
        </w:r>
        <w:proofErr w:type="spellStart"/>
        <w:r>
          <w:t>Leganto</w:t>
        </w:r>
        <w:proofErr w:type="spellEnd"/>
        <w:r>
          <w:sym w:font="Symbol" w:char="F0E2"/>
        </w:r>
        <w:r>
          <w:t xml:space="preserve">, </w:t>
        </w:r>
        <w:proofErr w:type="spellStart"/>
        <w:r>
          <w:t>Neupro</w:t>
        </w:r>
        <w:proofErr w:type="spellEnd"/>
        <w:r>
          <w:sym w:font="Symbol" w:char="F0E2"/>
        </w:r>
        <w:r>
          <w:t>)</w:t>
        </w:r>
      </w:ins>
    </w:p>
    <w:p w14:paraId="29A5930A" w14:textId="77777777" w:rsidR="003D7F5D" w:rsidRPr="00000BDA" w:rsidRDefault="003D7F5D" w:rsidP="003D7F5D">
      <w:pPr>
        <w:pStyle w:val="Textkrper"/>
        <w:numPr>
          <w:ilvl w:val="0"/>
          <w:numId w:val="66"/>
        </w:numPr>
        <w:suppressAutoHyphens/>
        <w:spacing w:line="252" w:lineRule="auto"/>
        <w:rPr>
          <w:ins w:id="218" w:author="david pedrosa" w:date="2022-02-21T12:30:00Z"/>
        </w:rPr>
      </w:pPr>
      <w:ins w:id="219" w:author="david pedrosa" w:date="2022-02-21T12:30:00Z">
        <w:r w:rsidRPr="00000BDA">
          <w:t>Amantadin</w:t>
        </w:r>
        <w:r>
          <w:t xml:space="preserve"> (</w:t>
        </w:r>
        <w:proofErr w:type="spellStart"/>
        <w:r>
          <w:t>Pk</w:t>
        </w:r>
        <w:proofErr w:type="spellEnd"/>
        <w:r>
          <w:t xml:space="preserve"> Merz</w:t>
        </w:r>
        <w:r>
          <w:sym w:font="Symbol" w:char="F0E2"/>
        </w:r>
        <w:r>
          <w:t xml:space="preserve">, </w:t>
        </w:r>
        <w:proofErr w:type="spellStart"/>
        <w:r>
          <w:t>Tregor</w:t>
        </w:r>
        <w:proofErr w:type="spellEnd"/>
        <w:r>
          <w:sym w:font="Symbol" w:char="F0E2"/>
        </w:r>
        <w:r>
          <w:t>, Amantadin</w:t>
        </w:r>
        <w:r>
          <w:sym w:font="Symbol" w:char="F0E2"/>
        </w:r>
        <w:r>
          <w:t>)</w:t>
        </w:r>
      </w:ins>
    </w:p>
    <w:p w14:paraId="5006C172" w14:textId="77777777" w:rsidR="003D7F5D" w:rsidRPr="00000BDA" w:rsidRDefault="003D7F5D" w:rsidP="003D7F5D">
      <w:pPr>
        <w:pStyle w:val="Textkrper"/>
        <w:numPr>
          <w:ilvl w:val="0"/>
          <w:numId w:val="66"/>
        </w:numPr>
        <w:suppressAutoHyphens/>
        <w:spacing w:line="252" w:lineRule="auto"/>
        <w:rPr>
          <w:ins w:id="220" w:author="david pedrosa" w:date="2022-02-21T12:30:00Z"/>
        </w:rPr>
      </w:pPr>
      <w:commentRangeStart w:id="221"/>
      <w:proofErr w:type="spellStart"/>
      <w:ins w:id="222" w:author="david pedrosa" w:date="2022-02-21T12:30:00Z">
        <w:r w:rsidRPr="00000BDA">
          <w:t>Budipin</w:t>
        </w:r>
        <w:proofErr w:type="spellEnd"/>
        <w:r>
          <w:t xml:space="preserve"> (</w:t>
        </w:r>
        <w:proofErr w:type="spellStart"/>
        <w:r>
          <w:t>Parkinsan</w:t>
        </w:r>
        <w:proofErr w:type="spellEnd"/>
        <w:r>
          <w:sym w:font="Symbol" w:char="F0E2"/>
        </w:r>
        <w:r>
          <w:t>)</w:t>
        </w:r>
        <w:commentRangeEnd w:id="221"/>
        <w:r>
          <w:rPr>
            <w:rStyle w:val="Kommentarzeichen"/>
          </w:rPr>
          <w:commentReference w:id="221"/>
        </w:r>
      </w:ins>
    </w:p>
    <w:p w14:paraId="2E3811F3" w14:textId="77777777" w:rsidR="003D7F5D" w:rsidRPr="00000BDA" w:rsidRDefault="003D7F5D" w:rsidP="003D7F5D">
      <w:pPr>
        <w:pStyle w:val="Textkrper"/>
        <w:numPr>
          <w:ilvl w:val="0"/>
          <w:numId w:val="66"/>
        </w:numPr>
        <w:suppressAutoHyphens/>
        <w:spacing w:line="252" w:lineRule="auto"/>
        <w:rPr>
          <w:ins w:id="223" w:author="david pedrosa" w:date="2022-02-21T12:30:00Z"/>
        </w:rPr>
      </w:pPr>
      <w:proofErr w:type="spellStart"/>
      <w:ins w:id="224" w:author="david pedrosa" w:date="2022-02-21T12:30:00Z">
        <w:r w:rsidRPr="00000BDA">
          <w:t>Biperiden</w:t>
        </w:r>
        <w:proofErr w:type="spellEnd"/>
        <w:r>
          <w:t xml:space="preserve"> (</w:t>
        </w:r>
        <w:proofErr w:type="spellStart"/>
        <w:r>
          <w:t>Akineton</w:t>
        </w:r>
        <w:proofErr w:type="spellEnd"/>
        <w:r>
          <w:sym w:font="Symbol" w:char="F0E2"/>
        </w:r>
        <w:r>
          <w:t xml:space="preserve">, </w:t>
        </w:r>
        <w:proofErr w:type="spellStart"/>
        <w:r>
          <w:t>Biperiden</w:t>
        </w:r>
        <w:proofErr w:type="spellEnd"/>
        <w:r>
          <w:sym w:font="Symbol" w:char="F0E2"/>
        </w:r>
        <w:r>
          <w:t>)</w:t>
        </w:r>
      </w:ins>
    </w:p>
    <w:p w14:paraId="38156175" w14:textId="77777777" w:rsidR="003D7F5D" w:rsidRPr="006307E8" w:rsidRDefault="003D7F5D" w:rsidP="003D7F5D">
      <w:pPr>
        <w:pStyle w:val="Textkrper"/>
        <w:numPr>
          <w:ilvl w:val="0"/>
          <w:numId w:val="66"/>
        </w:numPr>
        <w:suppressAutoHyphens/>
        <w:spacing w:line="252" w:lineRule="auto"/>
        <w:rPr>
          <w:ins w:id="225" w:author="david pedrosa" w:date="2022-02-21T12:30:00Z"/>
        </w:rPr>
      </w:pPr>
      <w:proofErr w:type="spellStart"/>
      <w:ins w:id="226" w:author="david pedrosa" w:date="2022-02-21T12:30:00Z">
        <w:r w:rsidRPr="00000BDA">
          <w:t>Bornaprin</w:t>
        </w:r>
        <w:proofErr w:type="spellEnd"/>
        <w:r>
          <w:t xml:space="preserve"> (</w:t>
        </w:r>
        <w:proofErr w:type="spellStart"/>
        <w:r>
          <w:t>Sormodren</w:t>
        </w:r>
        <w:proofErr w:type="spellEnd"/>
        <w:r>
          <w:sym w:font="Symbol" w:char="F0E2"/>
        </w:r>
        <w:r>
          <w:t>)</w:t>
        </w:r>
      </w:ins>
    </w:p>
    <w:p w14:paraId="2748989A" w14:textId="77777777" w:rsidR="003D7F5D" w:rsidRDefault="003D7F5D" w:rsidP="003D7F5D">
      <w:pPr>
        <w:pStyle w:val="Textkrper"/>
        <w:numPr>
          <w:ilvl w:val="0"/>
          <w:numId w:val="66"/>
        </w:numPr>
        <w:suppressAutoHyphens/>
        <w:spacing w:line="252" w:lineRule="auto"/>
        <w:rPr>
          <w:ins w:id="227" w:author="david pedrosa" w:date="2022-02-21T12:30:00Z"/>
        </w:rPr>
      </w:pPr>
      <w:proofErr w:type="spellStart"/>
      <w:ins w:id="228" w:author="david pedrosa" w:date="2022-02-21T12:30:00Z">
        <w:r w:rsidRPr="00000BDA">
          <w:t>Trihexphenidyl</w:t>
        </w:r>
        <w:proofErr w:type="spellEnd"/>
        <w:r>
          <w:t xml:space="preserve"> (</w:t>
        </w:r>
        <w:proofErr w:type="spellStart"/>
        <w:r>
          <w:t>Artane</w:t>
        </w:r>
        <w:proofErr w:type="spellEnd"/>
        <w:r>
          <w:sym w:font="Symbol" w:char="F0E2"/>
        </w:r>
        <w:r>
          <w:t xml:space="preserve">, </w:t>
        </w:r>
        <w:proofErr w:type="spellStart"/>
        <w:r>
          <w:t>Parkopan</w:t>
        </w:r>
        <w:proofErr w:type="spellEnd"/>
        <w:r>
          <w:sym w:font="Symbol" w:char="F0E2"/>
        </w:r>
        <w:r>
          <w:t>)</w:t>
        </w:r>
      </w:ins>
    </w:p>
    <w:p w14:paraId="27131048" w14:textId="77777777" w:rsidR="003D7F5D" w:rsidRPr="00000BDA" w:rsidRDefault="003D7F5D" w:rsidP="003D7F5D">
      <w:pPr>
        <w:pStyle w:val="Textkrper"/>
        <w:numPr>
          <w:ilvl w:val="0"/>
          <w:numId w:val="66"/>
        </w:numPr>
        <w:suppressAutoHyphens/>
        <w:spacing w:line="252" w:lineRule="auto"/>
        <w:rPr>
          <w:ins w:id="229" w:author="david pedrosa" w:date="2022-02-21T12:30:00Z"/>
        </w:rPr>
      </w:pPr>
      <w:ins w:id="230" w:author="david pedrosa" w:date="2022-02-21T12:30:00Z">
        <w:r>
          <w:t>Tiefe Hirnstimulation (THS)</w:t>
        </w:r>
      </w:ins>
    </w:p>
    <w:p w14:paraId="071EC571" w14:textId="77777777" w:rsidR="003D7F5D" w:rsidRDefault="003D7F5D" w:rsidP="0094756E">
      <w:pPr>
        <w:spacing w:after="0" w:line="240" w:lineRule="auto"/>
        <w:rPr>
          <w:rFonts w:ascii="Times New Roman" w:eastAsia="Times New Roman" w:hAnsi="Times New Roman" w:cs="Times New Roman"/>
          <w:color w:val="000000"/>
          <w:sz w:val="24"/>
          <w:szCs w:val="24"/>
          <w:lang w:eastAsia="de-DE"/>
        </w:rPr>
      </w:pPr>
    </w:p>
    <w:p w14:paraId="491838D0"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024CFF20" w14:textId="77777777" w:rsidR="00ED1461" w:rsidRDefault="00ED1461">
      <w:pPr>
        <w:rPr>
          <w:rFonts w:asciiTheme="majorHAnsi" w:eastAsiaTheme="majorEastAsia" w:hAnsiTheme="majorHAnsi" w:cstheme="majorBidi"/>
          <w:b/>
          <w:bCs/>
          <w:color w:val="2F5496" w:themeColor="accent1" w:themeShade="BF"/>
          <w:sz w:val="32"/>
          <w:szCs w:val="32"/>
        </w:rPr>
      </w:pPr>
      <w:r>
        <w:rPr>
          <w:b/>
          <w:bCs/>
        </w:rPr>
        <w:br w:type="page"/>
      </w:r>
    </w:p>
    <w:p w14:paraId="267B985C" w14:textId="20FA375E" w:rsidR="0094756E" w:rsidRPr="00ED1461" w:rsidRDefault="00D26B46" w:rsidP="00ED1461">
      <w:pPr>
        <w:pStyle w:val="berschrift1"/>
        <w:rPr>
          <w:b/>
          <w:bCs/>
        </w:rPr>
      </w:pPr>
      <w:commentRangeStart w:id="231"/>
      <w:r>
        <w:rPr>
          <w:b/>
          <w:bCs/>
        </w:rPr>
        <w:lastRenderedPageBreak/>
        <w:t xml:space="preserve">Beck </w:t>
      </w:r>
      <w:proofErr w:type="spellStart"/>
      <w:r>
        <w:rPr>
          <w:b/>
          <w:bCs/>
        </w:rPr>
        <w:t>Deprssion</w:t>
      </w:r>
      <w:proofErr w:type="spellEnd"/>
      <w:r>
        <w:rPr>
          <w:b/>
          <w:bCs/>
        </w:rPr>
        <w:t>-Inventar 2 (</w:t>
      </w:r>
      <w:r w:rsidR="0094756E" w:rsidRPr="0094756E">
        <w:rPr>
          <w:b/>
          <w:bCs/>
        </w:rPr>
        <w:t>BDI-II</w:t>
      </w:r>
      <w:r>
        <w:rPr>
          <w:b/>
          <w:bCs/>
        </w:rPr>
        <w:t>)</w:t>
      </w:r>
      <w:commentRangeEnd w:id="231"/>
      <w:r>
        <w:rPr>
          <w:rStyle w:val="Kommentarzeichen"/>
          <w:rFonts w:asciiTheme="minorHAnsi" w:eastAsiaTheme="minorHAnsi" w:hAnsiTheme="minorHAnsi" w:cstheme="minorBidi"/>
        </w:rPr>
        <w:commentReference w:id="231"/>
      </w:r>
    </w:p>
    <w:p w14:paraId="4643EA7F"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288A157E" w14:textId="33B6F16C" w:rsidR="00ED1461" w:rsidRDefault="001C63BA">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noProof/>
          <w:color w:val="2F5496" w:themeColor="accent1" w:themeShade="BF"/>
          <w:sz w:val="32"/>
          <w:szCs w:val="32"/>
        </w:rPr>
        <w:drawing>
          <wp:inline distT="0" distB="0" distL="0" distR="0" wp14:anchorId="7C6BE26C" wp14:editId="6883C883">
            <wp:extent cx="5760085" cy="8211820"/>
            <wp:effectExtent l="0" t="0" r="571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1">
                      <a:extLst>
                        <a:ext uri="{28A0092B-C50C-407E-A947-70E740481C1C}">
                          <a14:useLocalDpi xmlns:a14="http://schemas.microsoft.com/office/drawing/2010/main" val="0"/>
                        </a:ext>
                      </a:extLst>
                    </a:blip>
                    <a:stretch>
                      <a:fillRect/>
                    </a:stretch>
                  </pic:blipFill>
                  <pic:spPr>
                    <a:xfrm>
                      <a:off x="0" y="0"/>
                      <a:ext cx="5760085" cy="8211820"/>
                    </a:xfrm>
                    <a:prstGeom prst="rect">
                      <a:avLst/>
                    </a:prstGeom>
                  </pic:spPr>
                </pic:pic>
              </a:graphicData>
            </a:graphic>
          </wp:inline>
        </w:drawing>
      </w:r>
    </w:p>
    <w:p w14:paraId="04C54E16" w14:textId="3D94E81D" w:rsidR="000853E4" w:rsidRDefault="00F824B0" w:rsidP="00ED1461">
      <w:pPr>
        <w:pStyle w:val="berschrift1"/>
        <w:rPr>
          <w:b/>
          <w:bCs/>
        </w:rPr>
      </w:pPr>
      <w:r>
        <w:rPr>
          <w:b/>
          <w:bCs/>
          <w:noProof/>
        </w:rPr>
        <w:lastRenderedPageBreak/>
        <w:drawing>
          <wp:inline distT="0" distB="0" distL="0" distR="0" wp14:anchorId="56101C00" wp14:editId="346263A1">
            <wp:extent cx="5562600" cy="7912100"/>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a:off x="0" y="0"/>
                      <a:ext cx="5562600" cy="7912100"/>
                    </a:xfrm>
                    <a:prstGeom prst="rect">
                      <a:avLst/>
                    </a:prstGeom>
                  </pic:spPr>
                </pic:pic>
              </a:graphicData>
            </a:graphic>
          </wp:inline>
        </w:drawing>
      </w:r>
    </w:p>
    <w:p w14:paraId="14996519" w14:textId="77777777" w:rsidR="00F824B0" w:rsidRPr="00F824B0" w:rsidRDefault="00F824B0" w:rsidP="00F824B0"/>
    <w:p w14:paraId="00013E8A" w14:textId="77777777" w:rsidR="00F824B0" w:rsidRDefault="00F824B0" w:rsidP="00ED1461">
      <w:pPr>
        <w:pStyle w:val="berschrift1"/>
        <w:rPr>
          <w:b/>
          <w:bCs/>
        </w:rPr>
      </w:pPr>
    </w:p>
    <w:p w14:paraId="170B6D20" w14:textId="77777777" w:rsidR="00F824B0" w:rsidRDefault="00F824B0" w:rsidP="00ED1461">
      <w:pPr>
        <w:pStyle w:val="berschrift1"/>
        <w:rPr>
          <w:b/>
          <w:bCs/>
        </w:rPr>
      </w:pPr>
    </w:p>
    <w:p w14:paraId="665530FB" w14:textId="44D2ED68" w:rsidR="00F824B0" w:rsidRDefault="00F824B0" w:rsidP="00ED1461">
      <w:pPr>
        <w:pStyle w:val="berschrift1"/>
        <w:rPr>
          <w:b/>
          <w:bCs/>
        </w:rPr>
      </w:pPr>
      <w:r>
        <w:rPr>
          <w:b/>
          <w:bCs/>
          <w:noProof/>
        </w:rPr>
        <w:drawing>
          <wp:inline distT="0" distB="0" distL="0" distR="0" wp14:anchorId="04EBE2AA" wp14:editId="68634ECD">
            <wp:extent cx="5308600" cy="7950200"/>
            <wp:effectExtent l="0" t="0" r="0" b="0"/>
            <wp:docPr id="8" name="Grafik 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isch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5308600" cy="7950200"/>
                    </a:xfrm>
                    <a:prstGeom prst="rect">
                      <a:avLst/>
                    </a:prstGeom>
                  </pic:spPr>
                </pic:pic>
              </a:graphicData>
            </a:graphic>
          </wp:inline>
        </w:drawing>
      </w:r>
    </w:p>
    <w:p w14:paraId="6AEA8DF0" w14:textId="4BA1B7E7" w:rsidR="00F824B0" w:rsidRDefault="00F824B0" w:rsidP="00F824B0">
      <w:r>
        <w:rPr>
          <w:noProof/>
        </w:rPr>
        <w:lastRenderedPageBreak/>
        <w:drawing>
          <wp:inline distT="0" distB="0" distL="0" distR="0" wp14:anchorId="70D78954" wp14:editId="30F1E9C3">
            <wp:extent cx="5156200" cy="7950200"/>
            <wp:effectExtent l="0" t="0" r="0" b="0"/>
            <wp:docPr id="9" name="Grafik 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156200" cy="7950200"/>
                    </a:xfrm>
                    <a:prstGeom prst="rect">
                      <a:avLst/>
                    </a:prstGeom>
                  </pic:spPr>
                </pic:pic>
              </a:graphicData>
            </a:graphic>
          </wp:inline>
        </w:drawing>
      </w:r>
    </w:p>
    <w:p w14:paraId="1618FF7F" w14:textId="046D91D0" w:rsidR="00F824B0" w:rsidRDefault="00F824B0" w:rsidP="00F824B0"/>
    <w:p w14:paraId="7A7F98B3" w14:textId="0C11F774" w:rsidR="00F824B0" w:rsidRDefault="00F824B0" w:rsidP="00F824B0"/>
    <w:p w14:paraId="284ECA53" w14:textId="77777777" w:rsidR="00F824B0" w:rsidRDefault="00F824B0" w:rsidP="00F824B0"/>
    <w:p w14:paraId="0DFF9307" w14:textId="44986691" w:rsidR="00F824B0" w:rsidRDefault="00F824B0" w:rsidP="00F824B0">
      <w:r>
        <w:rPr>
          <w:noProof/>
        </w:rPr>
        <w:lastRenderedPageBreak/>
        <w:drawing>
          <wp:inline distT="0" distB="0" distL="0" distR="0" wp14:anchorId="25A39508" wp14:editId="7D442631">
            <wp:extent cx="5143500" cy="3390900"/>
            <wp:effectExtent l="0" t="0" r="0" b="0"/>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5143500" cy="3390900"/>
                    </a:xfrm>
                    <a:prstGeom prst="rect">
                      <a:avLst/>
                    </a:prstGeom>
                  </pic:spPr>
                </pic:pic>
              </a:graphicData>
            </a:graphic>
          </wp:inline>
        </w:drawing>
      </w:r>
    </w:p>
    <w:p w14:paraId="5707F698" w14:textId="678C12C3" w:rsidR="00F824B0" w:rsidRDefault="00F824B0" w:rsidP="00F824B0"/>
    <w:p w14:paraId="03B8B21D" w14:textId="77777777" w:rsidR="00F824B0" w:rsidRPr="00F824B0" w:rsidRDefault="00F824B0" w:rsidP="00F824B0"/>
    <w:p w14:paraId="7AB7AA0A" w14:textId="77777777" w:rsidR="00F824B0" w:rsidRDefault="00F824B0">
      <w:pPr>
        <w:rPr>
          <w:rFonts w:asciiTheme="majorHAnsi" w:eastAsiaTheme="majorEastAsia" w:hAnsiTheme="majorHAnsi" w:cstheme="majorBidi"/>
          <w:b/>
          <w:bCs/>
          <w:color w:val="2F5496" w:themeColor="accent1" w:themeShade="BF"/>
          <w:sz w:val="32"/>
          <w:szCs w:val="32"/>
        </w:rPr>
      </w:pPr>
      <w:r>
        <w:rPr>
          <w:b/>
          <w:bCs/>
        </w:rPr>
        <w:br w:type="page"/>
      </w:r>
    </w:p>
    <w:p w14:paraId="4D37D210" w14:textId="2C46C886" w:rsidR="0094756E" w:rsidRPr="00ED1461" w:rsidRDefault="00054845" w:rsidP="00ED1461">
      <w:pPr>
        <w:pStyle w:val="berschrift1"/>
        <w:rPr>
          <w:b/>
          <w:bCs/>
        </w:rPr>
      </w:pPr>
      <w:commentRangeStart w:id="232"/>
      <w:proofErr w:type="spellStart"/>
      <w:r w:rsidRPr="00054845">
        <w:rPr>
          <w:b/>
          <w:bCs/>
        </w:rPr>
        <w:lastRenderedPageBreak/>
        <w:t>Copenhagen</w:t>
      </w:r>
      <w:proofErr w:type="spellEnd"/>
      <w:r w:rsidRPr="00054845">
        <w:rPr>
          <w:b/>
          <w:bCs/>
        </w:rPr>
        <w:t xml:space="preserve"> Burnout </w:t>
      </w:r>
      <w:proofErr w:type="spellStart"/>
      <w:r w:rsidRPr="00054845">
        <w:rPr>
          <w:b/>
          <w:bCs/>
        </w:rPr>
        <w:t>Inventory</w:t>
      </w:r>
      <w:proofErr w:type="spellEnd"/>
      <w:r w:rsidRPr="00054845">
        <w:rPr>
          <w:b/>
          <w:bCs/>
        </w:rPr>
        <w:t xml:space="preserve"> </w:t>
      </w:r>
      <w:r>
        <w:rPr>
          <w:b/>
          <w:bCs/>
        </w:rPr>
        <w:t>(</w:t>
      </w:r>
      <w:r w:rsidR="0094756E" w:rsidRPr="0094756E">
        <w:rPr>
          <w:b/>
          <w:bCs/>
        </w:rPr>
        <w:t>CBI</w:t>
      </w:r>
      <w:r>
        <w:rPr>
          <w:b/>
          <w:bCs/>
        </w:rPr>
        <w:t>)</w:t>
      </w:r>
      <w:commentRangeEnd w:id="232"/>
      <w:r>
        <w:rPr>
          <w:rStyle w:val="Kommentarzeichen"/>
          <w:rFonts w:asciiTheme="minorHAnsi" w:eastAsiaTheme="minorHAnsi" w:hAnsiTheme="minorHAnsi" w:cstheme="minorBidi"/>
        </w:rPr>
        <w:commentReference w:id="232"/>
      </w:r>
    </w:p>
    <w:tbl>
      <w:tblPr>
        <w:tblStyle w:val="Tabellenraster"/>
        <w:tblpPr w:leftFromText="141" w:rightFromText="141" w:vertAnchor="text" w:horzAnchor="margin" w:tblpY="145"/>
        <w:tblW w:w="0" w:type="auto"/>
        <w:tblLook w:val="04A0" w:firstRow="1" w:lastRow="0" w:firstColumn="1" w:lastColumn="0" w:noHBand="0" w:noVBand="1"/>
      </w:tblPr>
      <w:tblGrid>
        <w:gridCol w:w="440"/>
        <w:gridCol w:w="2062"/>
        <w:gridCol w:w="1180"/>
        <w:gridCol w:w="1181"/>
        <w:gridCol w:w="1554"/>
        <w:gridCol w:w="1322"/>
        <w:gridCol w:w="1323"/>
      </w:tblGrid>
      <w:tr w:rsidR="00ED1461" w14:paraId="7CD615AE" w14:textId="77777777" w:rsidTr="00100ADB">
        <w:tc>
          <w:tcPr>
            <w:tcW w:w="434" w:type="dxa"/>
          </w:tcPr>
          <w:p w14:paraId="3DBFFEA3" w14:textId="77777777" w:rsidR="00ED1461" w:rsidRDefault="00ED1461" w:rsidP="00100ADB"/>
        </w:tc>
        <w:tc>
          <w:tcPr>
            <w:tcW w:w="2061" w:type="dxa"/>
          </w:tcPr>
          <w:p w14:paraId="09988856" w14:textId="77777777" w:rsidR="00ED1461" w:rsidRPr="0094054B" w:rsidRDefault="00ED1461" w:rsidP="00100ADB">
            <w:pPr>
              <w:jc w:val="center"/>
              <w:rPr>
                <w:b/>
              </w:rPr>
            </w:pPr>
          </w:p>
        </w:tc>
        <w:tc>
          <w:tcPr>
            <w:tcW w:w="1182" w:type="dxa"/>
          </w:tcPr>
          <w:p w14:paraId="3BB30BE8" w14:textId="77777777" w:rsidR="00ED1461" w:rsidRPr="0094054B" w:rsidRDefault="00ED1461" w:rsidP="00100ADB">
            <w:pPr>
              <w:jc w:val="center"/>
              <w:rPr>
                <w:b/>
              </w:rPr>
            </w:pPr>
            <w:r w:rsidRPr="0094054B">
              <w:rPr>
                <w:b/>
              </w:rPr>
              <w:t>1</w:t>
            </w:r>
          </w:p>
          <w:p w14:paraId="5EDC93C1" w14:textId="77777777" w:rsidR="00ED1461" w:rsidRPr="0094054B" w:rsidRDefault="00ED1461" w:rsidP="00100ADB">
            <w:pPr>
              <w:jc w:val="center"/>
              <w:rPr>
                <w:b/>
              </w:rPr>
            </w:pPr>
            <w:r>
              <w:rPr>
                <w:b/>
              </w:rPr>
              <w:t>Nie</w:t>
            </w:r>
          </w:p>
        </w:tc>
        <w:tc>
          <w:tcPr>
            <w:tcW w:w="1182" w:type="dxa"/>
          </w:tcPr>
          <w:p w14:paraId="4F1D3019" w14:textId="77777777" w:rsidR="00ED1461" w:rsidRPr="0094054B" w:rsidRDefault="00ED1461" w:rsidP="00100ADB">
            <w:pPr>
              <w:jc w:val="center"/>
              <w:rPr>
                <w:b/>
              </w:rPr>
            </w:pPr>
            <w:r w:rsidRPr="0094054B">
              <w:rPr>
                <w:b/>
              </w:rPr>
              <w:t>2</w:t>
            </w:r>
          </w:p>
          <w:p w14:paraId="2DCB18E2" w14:textId="77777777" w:rsidR="00ED1461" w:rsidRPr="0094054B" w:rsidRDefault="00ED1461" w:rsidP="00100ADB">
            <w:pPr>
              <w:jc w:val="center"/>
              <w:rPr>
                <w:b/>
              </w:rPr>
            </w:pPr>
            <w:r>
              <w:rPr>
                <w:b/>
              </w:rPr>
              <w:t>Selten</w:t>
            </w:r>
          </w:p>
        </w:tc>
        <w:tc>
          <w:tcPr>
            <w:tcW w:w="1555" w:type="dxa"/>
          </w:tcPr>
          <w:p w14:paraId="63865BDC" w14:textId="77777777" w:rsidR="00ED1461" w:rsidRPr="0094054B" w:rsidRDefault="00ED1461" w:rsidP="00100ADB">
            <w:pPr>
              <w:jc w:val="center"/>
              <w:rPr>
                <w:b/>
              </w:rPr>
            </w:pPr>
            <w:r w:rsidRPr="0094054B">
              <w:rPr>
                <w:b/>
              </w:rPr>
              <w:t>3</w:t>
            </w:r>
          </w:p>
          <w:p w14:paraId="347EE4E2" w14:textId="77777777" w:rsidR="00ED1461" w:rsidRPr="0094054B" w:rsidRDefault="00ED1461" w:rsidP="00100ADB">
            <w:pPr>
              <w:jc w:val="center"/>
              <w:rPr>
                <w:b/>
              </w:rPr>
            </w:pPr>
            <w:r>
              <w:rPr>
                <w:b/>
              </w:rPr>
              <w:t>Manchmal</w:t>
            </w:r>
          </w:p>
        </w:tc>
        <w:tc>
          <w:tcPr>
            <w:tcW w:w="1324" w:type="dxa"/>
          </w:tcPr>
          <w:p w14:paraId="031F8367" w14:textId="77777777" w:rsidR="00ED1461" w:rsidRPr="0094054B" w:rsidRDefault="00ED1461" w:rsidP="00100ADB">
            <w:pPr>
              <w:jc w:val="center"/>
              <w:rPr>
                <w:b/>
              </w:rPr>
            </w:pPr>
            <w:r w:rsidRPr="0094054B">
              <w:rPr>
                <w:b/>
              </w:rPr>
              <w:t>4</w:t>
            </w:r>
          </w:p>
          <w:p w14:paraId="6B00BCF7" w14:textId="77777777" w:rsidR="00ED1461" w:rsidRPr="0094054B" w:rsidRDefault="00ED1461" w:rsidP="00100ADB">
            <w:pPr>
              <w:jc w:val="center"/>
              <w:rPr>
                <w:b/>
              </w:rPr>
            </w:pPr>
            <w:r>
              <w:rPr>
                <w:b/>
              </w:rPr>
              <w:t>Sehr häufig</w:t>
            </w:r>
          </w:p>
        </w:tc>
        <w:tc>
          <w:tcPr>
            <w:tcW w:w="1324" w:type="dxa"/>
          </w:tcPr>
          <w:p w14:paraId="165E3291" w14:textId="77777777" w:rsidR="00ED1461" w:rsidRPr="0094054B" w:rsidRDefault="00ED1461" w:rsidP="00100ADB">
            <w:pPr>
              <w:jc w:val="center"/>
              <w:rPr>
                <w:b/>
              </w:rPr>
            </w:pPr>
            <w:r w:rsidRPr="0094054B">
              <w:rPr>
                <w:b/>
              </w:rPr>
              <w:t>5</w:t>
            </w:r>
          </w:p>
          <w:p w14:paraId="36C69F32" w14:textId="77777777" w:rsidR="00ED1461" w:rsidRPr="0094054B" w:rsidRDefault="00ED1461" w:rsidP="00100ADB">
            <w:pPr>
              <w:jc w:val="center"/>
              <w:rPr>
                <w:b/>
              </w:rPr>
            </w:pPr>
            <w:r>
              <w:rPr>
                <w:b/>
              </w:rPr>
              <w:t>Fast immer</w:t>
            </w:r>
          </w:p>
        </w:tc>
      </w:tr>
      <w:tr w:rsidR="00ED1461" w14:paraId="52592BFD" w14:textId="77777777" w:rsidTr="00100ADB">
        <w:tc>
          <w:tcPr>
            <w:tcW w:w="434" w:type="dxa"/>
          </w:tcPr>
          <w:p w14:paraId="3C0AB038" w14:textId="77777777" w:rsidR="00ED1461" w:rsidRDefault="00ED1461" w:rsidP="00100ADB">
            <w:r>
              <w:t>1</w:t>
            </w:r>
          </w:p>
        </w:tc>
        <w:tc>
          <w:tcPr>
            <w:tcW w:w="2061" w:type="dxa"/>
          </w:tcPr>
          <w:p w14:paraId="01171F80" w14:textId="77777777" w:rsidR="00ED1461" w:rsidRDefault="00ED1461" w:rsidP="00100ADB">
            <w:r w:rsidRPr="006E5412">
              <w:t>Er/sie braucht meine Hilfe, um viele tägliche Aufgaben zu erledigen.</w:t>
            </w:r>
          </w:p>
        </w:tc>
        <w:tc>
          <w:tcPr>
            <w:tcW w:w="1182" w:type="dxa"/>
          </w:tcPr>
          <w:p w14:paraId="6F202C17" w14:textId="77777777" w:rsidR="00ED1461" w:rsidRDefault="00ED1461" w:rsidP="00100ADB"/>
        </w:tc>
        <w:tc>
          <w:tcPr>
            <w:tcW w:w="1182" w:type="dxa"/>
          </w:tcPr>
          <w:p w14:paraId="40487035" w14:textId="77777777" w:rsidR="00ED1461" w:rsidRDefault="00ED1461" w:rsidP="00100ADB"/>
        </w:tc>
        <w:tc>
          <w:tcPr>
            <w:tcW w:w="1555" w:type="dxa"/>
          </w:tcPr>
          <w:p w14:paraId="36057E64" w14:textId="77777777" w:rsidR="00ED1461" w:rsidRDefault="00ED1461" w:rsidP="00100ADB"/>
        </w:tc>
        <w:tc>
          <w:tcPr>
            <w:tcW w:w="1324" w:type="dxa"/>
          </w:tcPr>
          <w:p w14:paraId="0BCE93B4" w14:textId="77777777" w:rsidR="00ED1461" w:rsidRDefault="00ED1461" w:rsidP="00100ADB"/>
        </w:tc>
        <w:tc>
          <w:tcPr>
            <w:tcW w:w="1324" w:type="dxa"/>
          </w:tcPr>
          <w:p w14:paraId="0F051DE9" w14:textId="77777777" w:rsidR="00ED1461" w:rsidRDefault="00ED1461" w:rsidP="00100ADB"/>
        </w:tc>
      </w:tr>
      <w:tr w:rsidR="00ED1461" w14:paraId="7B7BDFDA" w14:textId="77777777" w:rsidTr="00100ADB">
        <w:tc>
          <w:tcPr>
            <w:tcW w:w="434" w:type="dxa"/>
          </w:tcPr>
          <w:p w14:paraId="41F97987" w14:textId="77777777" w:rsidR="00ED1461" w:rsidRDefault="00ED1461" w:rsidP="00100ADB">
            <w:r>
              <w:t>2</w:t>
            </w:r>
          </w:p>
        </w:tc>
        <w:tc>
          <w:tcPr>
            <w:tcW w:w="2061" w:type="dxa"/>
          </w:tcPr>
          <w:p w14:paraId="1AB80A1C" w14:textId="77777777" w:rsidR="00ED1461" w:rsidRDefault="00ED1461" w:rsidP="00100ADB">
            <w:r w:rsidRPr="006E5412">
              <w:t>Er/sie ist von mir abhängig.</w:t>
            </w:r>
          </w:p>
        </w:tc>
        <w:tc>
          <w:tcPr>
            <w:tcW w:w="1182" w:type="dxa"/>
          </w:tcPr>
          <w:p w14:paraId="21689463" w14:textId="77777777" w:rsidR="00ED1461" w:rsidRDefault="00ED1461" w:rsidP="00100ADB"/>
        </w:tc>
        <w:tc>
          <w:tcPr>
            <w:tcW w:w="1182" w:type="dxa"/>
          </w:tcPr>
          <w:p w14:paraId="441166FE" w14:textId="77777777" w:rsidR="00ED1461" w:rsidRDefault="00ED1461" w:rsidP="00100ADB"/>
        </w:tc>
        <w:tc>
          <w:tcPr>
            <w:tcW w:w="1555" w:type="dxa"/>
          </w:tcPr>
          <w:p w14:paraId="6AA8ED9F" w14:textId="77777777" w:rsidR="00ED1461" w:rsidRDefault="00ED1461" w:rsidP="00100ADB"/>
        </w:tc>
        <w:tc>
          <w:tcPr>
            <w:tcW w:w="1324" w:type="dxa"/>
          </w:tcPr>
          <w:p w14:paraId="6DB0D44F" w14:textId="77777777" w:rsidR="00ED1461" w:rsidRDefault="00ED1461" w:rsidP="00100ADB"/>
        </w:tc>
        <w:tc>
          <w:tcPr>
            <w:tcW w:w="1324" w:type="dxa"/>
          </w:tcPr>
          <w:p w14:paraId="33CDDBF4" w14:textId="77777777" w:rsidR="00ED1461" w:rsidRDefault="00ED1461" w:rsidP="00100ADB"/>
        </w:tc>
      </w:tr>
      <w:tr w:rsidR="00ED1461" w14:paraId="65AE0324" w14:textId="77777777" w:rsidTr="00100ADB">
        <w:tc>
          <w:tcPr>
            <w:tcW w:w="434" w:type="dxa"/>
          </w:tcPr>
          <w:p w14:paraId="5A47A195" w14:textId="77777777" w:rsidR="00ED1461" w:rsidRDefault="00ED1461" w:rsidP="00100ADB">
            <w:r>
              <w:t>3</w:t>
            </w:r>
          </w:p>
        </w:tc>
        <w:tc>
          <w:tcPr>
            <w:tcW w:w="2061" w:type="dxa"/>
          </w:tcPr>
          <w:p w14:paraId="090EC6D8" w14:textId="77777777" w:rsidR="00ED1461" w:rsidRDefault="00ED1461" w:rsidP="00100ADB">
            <w:r>
              <w:t>Ich muss ihn/sie ständig beobachten.</w:t>
            </w:r>
          </w:p>
          <w:p w14:paraId="16EF0DA9" w14:textId="77777777" w:rsidR="00ED1461" w:rsidRDefault="00ED1461" w:rsidP="00100ADB"/>
        </w:tc>
        <w:tc>
          <w:tcPr>
            <w:tcW w:w="1182" w:type="dxa"/>
          </w:tcPr>
          <w:p w14:paraId="6BEBC0EB" w14:textId="77777777" w:rsidR="00ED1461" w:rsidRDefault="00ED1461" w:rsidP="00100ADB"/>
        </w:tc>
        <w:tc>
          <w:tcPr>
            <w:tcW w:w="1182" w:type="dxa"/>
          </w:tcPr>
          <w:p w14:paraId="4E54DDDF" w14:textId="77777777" w:rsidR="00ED1461" w:rsidRDefault="00ED1461" w:rsidP="00100ADB"/>
        </w:tc>
        <w:tc>
          <w:tcPr>
            <w:tcW w:w="1555" w:type="dxa"/>
          </w:tcPr>
          <w:p w14:paraId="28D0A06F" w14:textId="77777777" w:rsidR="00ED1461" w:rsidRDefault="00ED1461" w:rsidP="00100ADB"/>
        </w:tc>
        <w:tc>
          <w:tcPr>
            <w:tcW w:w="1324" w:type="dxa"/>
          </w:tcPr>
          <w:p w14:paraId="66A795CB" w14:textId="77777777" w:rsidR="00ED1461" w:rsidRDefault="00ED1461" w:rsidP="00100ADB"/>
        </w:tc>
        <w:tc>
          <w:tcPr>
            <w:tcW w:w="1324" w:type="dxa"/>
          </w:tcPr>
          <w:p w14:paraId="462A73EC" w14:textId="77777777" w:rsidR="00ED1461" w:rsidRDefault="00ED1461" w:rsidP="00100ADB"/>
        </w:tc>
      </w:tr>
      <w:tr w:rsidR="00ED1461" w14:paraId="4B81A88A" w14:textId="77777777" w:rsidTr="00100ADB">
        <w:tc>
          <w:tcPr>
            <w:tcW w:w="434" w:type="dxa"/>
          </w:tcPr>
          <w:p w14:paraId="5FBB772F" w14:textId="77777777" w:rsidR="00ED1461" w:rsidRDefault="00ED1461" w:rsidP="00100ADB">
            <w:r>
              <w:t>4</w:t>
            </w:r>
          </w:p>
        </w:tc>
        <w:tc>
          <w:tcPr>
            <w:tcW w:w="2061" w:type="dxa"/>
          </w:tcPr>
          <w:p w14:paraId="35D830A0" w14:textId="77777777" w:rsidR="00ED1461" w:rsidRDefault="00ED1461" w:rsidP="00100ADB">
            <w:r>
              <w:t>Ich muss ihm mit vielen Grundfunktionen helfen.</w:t>
            </w:r>
          </w:p>
        </w:tc>
        <w:tc>
          <w:tcPr>
            <w:tcW w:w="1182" w:type="dxa"/>
          </w:tcPr>
          <w:p w14:paraId="41CE28D7" w14:textId="77777777" w:rsidR="00ED1461" w:rsidRDefault="00ED1461" w:rsidP="00100ADB"/>
        </w:tc>
        <w:tc>
          <w:tcPr>
            <w:tcW w:w="1182" w:type="dxa"/>
          </w:tcPr>
          <w:p w14:paraId="1D019B39" w14:textId="77777777" w:rsidR="00ED1461" w:rsidRDefault="00ED1461" w:rsidP="00100ADB"/>
        </w:tc>
        <w:tc>
          <w:tcPr>
            <w:tcW w:w="1555" w:type="dxa"/>
          </w:tcPr>
          <w:p w14:paraId="61AC8863" w14:textId="77777777" w:rsidR="00ED1461" w:rsidRDefault="00ED1461" w:rsidP="00100ADB"/>
        </w:tc>
        <w:tc>
          <w:tcPr>
            <w:tcW w:w="1324" w:type="dxa"/>
          </w:tcPr>
          <w:p w14:paraId="32F91E06" w14:textId="77777777" w:rsidR="00ED1461" w:rsidRDefault="00ED1461" w:rsidP="00100ADB"/>
        </w:tc>
        <w:tc>
          <w:tcPr>
            <w:tcW w:w="1324" w:type="dxa"/>
          </w:tcPr>
          <w:p w14:paraId="1A01A0C7" w14:textId="77777777" w:rsidR="00ED1461" w:rsidRDefault="00ED1461" w:rsidP="00100ADB"/>
        </w:tc>
      </w:tr>
      <w:tr w:rsidR="00ED1461" w14:paraId="3EA2DDBB" w14:textId="77777777" w:rsidTr="00100ADB">
        <w:tc>
          <w:tcPr>
            <w:tcW w:w="434" w:type="dxa"/>
          </w:tcPr>
          <w:p w14:paraId="482BA374" w14:textId="77777777" w:rsidR="00ED1461" w:rsidRDefault="00ED1461" w:rsidP="00100ADB">
            <w:r>
              <w:t>5</w:t>
            </w:r>
          </w:p>
        </w:tc>
        <w:tc>
          <w:tcPr>
            <w:tcW w:w="2061" w:type="dxa"/>
          </w:tcPr>
          <w:p w14:paraId="4D2A7381" w14:textId="77777777" w:rsidR="00ED1461" w:rsidRPr="000771A1" w:rsidRDefault="00ED1461" w:rsidP="00100ADB">
            <w:r>
              <w:t>Ich habe keine Minute Pause von seinen Hausarbeiten.</w:t>
            </w:r>
          </w:p>
        </w:tc>
        <w:tc>
          <w:tcPr>
            <w:tcW w:w="1182" w:type="dxa"/>
          </w:tcPr>
          <w:p w14:paraId="709DF7F3" w14:textId="77777777" w:rsidR="00ED1461" w:rsidRDefault="00ED1461" w:rsidP="00100ADB"/>
        </w:tc>
        <w:tc>
          <w:tcPr>
            <w:tcW w:w="1182" w:type="dxa"/>
          </w:tcPr>
          <w:p w14:paraId="773E082E" w14:textId="77777777" w:rsidR="00ED1461" w:rsidRDefault="00ED1461" w:rsidP="00100ADB"/>
        </w:tc>
        <w:tc>
          <w:tcPr>
            <w:tcW w:w="1555" w:type="dxa"/>
          </w:tcPr>
          <w:p w14:paraId="21CCC3ED" w14:textId="77777777" w:rsidR="00ED1461" w:rsidRDefault="00ED1461" w:rsidP="00100ADB"/>
        </w:tc>
        <w:tc>
          <w:tcPr>
            <w:tcW w:w="1324" w:type="dxa"/>
          </w:tcPr>
          <w:p w14:paraId="47850E46" w14:textId="77777777" w:rsidR="00ED1461" w:rsidRDefault="00ED1461" w:rsidP="00100ADB"/>
        </w:tc>
        <w:tc>
          <w:tcPr>
            <w:tcW w:w="1324" w:type="dxa"/>
          </w:tcPr>
          <w:p w14:paraId="56816F97" w14:textId="77777777" w:rsidR="00ED1461" w:rsidRDefault="00ED1461" w:rsidP="00100ADB"/>
        </w:tc>
      </w:tr>
      <w:tr w:rsidR="00ED1461" w14:paraId="1E8949FA" w14:textId="77777777" w:rsidTr="00100ADB">
        <w:tc>
          <w:tcPr>
            <w:tcW w:w="434" w:type="dxa"/>
          </w:tcPr>
          <w:p w14:paraId="09211BAA" w14:textId="77777777" w:rsidR="00ED1461" w:rsidRDefault="00ED1461" w:rsidP="00100ADB">
            <w:r>
              <w:t>6</w:t>
            </w:r>
          </w:p>
        </w:tc>
        <w:tc>
          <w:tcPr>
            <w:tcW w:w="2061" w:type="dxa"/>
          </w:tcPr>
          <w:p w14:paraId="562EFC3C" w14:textId="77777777" w:rsidR="00ED1461" w:rsidRPr="000771A1" w:rsidRDefault="00ED1461" w:rsidP="00100ADB">
            <w:r>
              <w:t>Ich habe das Gefühl, dass ich das Leben verpasse.</w:t>
            </w:r>
          </w:p>
        </w:tc>
        <w:tc>
          <w:tcPr>
            <w:tcW w:w="1182" w:type="dxa"/>
          </w:tcPr>
          <w:p w14:paraId="638F5B78" w14:textId="77777777" w:rsidR="00ED1461" w:rsidRDefault="00ED1461" w:rsidP="00100ADB"/>
        </w:tc>
        <w:tc>
          <w:tcPr>
            <w:tcW w:w="1182" w:type="dxa"/>
          </w:tcPr>
          <w:p w14:paraId="0DB4E3FD" w14:textId="77777777" w:rsidR="00ED1461" w:rsidRDefault="00ED1461" w:rsidP="00100ADB"/>
        </w:tc>
        <w:tc>
          <w:tcPr>
            <w:tcW w:w="1555" w:type="dxa"/>
          </w:tcPr>
          <w:p w14:paraId="6F9B08C5" w14:textId="77777777" w:rsidR="00ED1461" w:rsidRDefault="00ED1461" w:rsidP="00100ADB"/>
        </w:tc>
        <w:tc>
          <w:tcPr>
            <w:tcW w:w="1324" w:type="dxa"/>
          </w:tcPr>
          <w:p w14:paraId="29AC5FAF" w14:textId="77777777" w:rsidR="00ED1461" w:rsidRDefault="00ED1461" w:rsidP="00100ADB"/>
        </w:tc>
        <w:tc>
          <w:tcPr>
            <w:tcW w:w="1324" w:type="dxa"/>
          </w:tcPr>
          <w:p w14:paraId="54DF88A0" w14:textId="77777777" w:rsidR="00ED1461" w:rsidRDefault="00ED1461" w:rsidP="00100ADB"/>
        </w:tc>
      </w:tr>
      <w:tr w:rsidR="00ED1461" w14:paraId="7AACBEF4" w14:textId="77777777" w:rsidTr="00100ADB">
        <w:tc>
          <w:tcPr>
            <w:tcW w:w="434" w:type="dxa"/>
          </w:tcPr>
          <w:p w14:paraId="13E7CC39" w14:textId="77777777" w:rsidR="00ED1461" w:rsidRDefault="00ED1461" w:rsidP="00100ADB">
            <w:r>
              <w:t>7</w:t>
            </w:r>
          </w:p>
        </w:tc>
        <w:tc>
          <w:tcPr>
            <w:tcW w:w="2061" w:type="dxa"/>
          </w:tcPr>
          <w:p w14:paraId="3E92565D" w14:textId="77777777" w:rsidR="00ED1461" w:rsidRPr="000771A1" w:rsidRDefault="00ED1461" w:rsidP="00100ADB">
            <w:r>
              <w:t>Ich wünschte, ich könnte aus dieser Situation herauskommen.</w:t>
            </w:r>
          </w:p>
        </w:tc>
        <w:tc>
          <w:tcPr>
            <w:tcW w:w="1182" w:type="dxa"/>
          </w:tcPr>
          <w:p w14:paraId="0F07F558" w14:textId="77777777" w:rsidR="00ED1461" w:rsidRDefault="00ED1461" w:rsidP="00100ADB"/>
        </w:tc>
        <w:tc>
          <w:tcPr>
            <w:tcW w:w="1182" w:type="dxa"/>
          </w:tcPr>
          <w:p w14:paraId="3F5BF65A" w14:textId="77777777" w:rsidR="00ED1461" w:rsidRDefault="00ED1461" w:rsidP="00100ADB"/>
        </w:tc>
        <w:tc>
          <w:tcPr>
            <w:tcW w:w="1555" w:type="dxa"/>
          </w:tcPr>
          <w:p w14:paraId="4606BC2D" w14:textId="77777777" w:rsidR="00ED1461" w:rsidRDefault="00ED1461" w:rsidP="00100ADB"/>
        </w:tc>
        <w:tc>
          <w:tcPr>
            <w:tcW w:w="1324" w:type="dxa"/>
          </w:tcPr>
          <w:p w14:paraId="0B6DF041" w14:textId="77777777" w:rsidR="00ED1461" w:rsidRDefault="00ED1461" w:rsidP="00100ADB"/>
        </w:tc>
        <w:tc>
          <w:tcPr>
            <w:tcW w:w="1324" w:type="dxa"/>
          </w:tcPr>
          <w:p w14:paraId="13A6A24A" w14:textId="77777777" w:rsidR="00ED1461" w:rsidRDefault="00ED1461" w:rsidP="00100ADB"/>
        </w:tc>
      </w:tr>
      <w:tr w:rsidR="00ED1461" w14:paraId="4E7B7CDF" w14:textId="77777777" w:rsidTr="00100ADB">
        <w:tc>
          <w:tcPr>
            <w:tcW w:w="434" w:type="dxa"/>
          </w:tcPr>
          <w:p w14:paraId="5026A12F" w14:textId="77777777" w:rsidR="00ED1461" w:rsidRDefault="00ED1461" w:rsidP="00100ADB">
            <w:r>
              <w:t>8</w:t>
            </w:r>
          </w:p>
        </w:tc>
        <w:tc>
          <w:tcPr>
            <w:tcW w:w="2061" w:type="dxa"/>
          </w:tcPr>
          <w:p w14:paraId="75025C5E" w14:textId="77777777" w:rsidR="00ED1461" w:rsidRPr="000771A1" w:rsidRDefault="00ED1461" w:rsidP="00100ADB">
            <w:r>
              <w:t>Mein soziales Leben hat gelitten.</w:t>
            </w:r>
          </w:p>
        </w:tc>
        <w:tc>
          <w:tcPr>
            <w:tcW w:w="1182" w:type="dxa"/>
          </w:tcPr>
          <w:p w14:paraId="769E693F" w14:textId="77777777" w:rsidR="00ED1461" w:rsidRDefault="00ED1461" w:rsidP="00100ADB"/>
        </w:tc>
        <w:tc>
          <w:tcPr>
            <w:tcW w:w="1182" w:type="dxa"/>
          </w:tcPr>
          <w:p w14:paraId="363893B1" w14:textId="77777777" w:rsidR="00ED1461" w:rsidRDefault="00ED1461" w:rsidP="00100ADB"/>
        </w:tc>
        <w:tc>
          <w:tcPr>
            <w:tcW w:w="1555" w:type="dxa"/>
          </w:tcPr>
          <w:p w14:paraId="3386C63E" w14:textId="77777777" w:rsidR="00ED1461" w:rsidRDefault="00ED1461" w:rsidP="00100ADB"/>
        </w:tc>
        <w:tc>
          <w:tcPr>
            <w:tcW w:w="1324" w:type="dxa"/>
          </w:tcPr>
          <w:p w14:paraId="5470034D" w14:textId="77777777" w:rsidR="00ED1461" w:rsidRDefault="00ED1461" w:rsidP="00100ADB"/>
        </w:tc>
        <w:tc>
          <w:tcPr>
            <w:tcW w:w="1324" w:type="dxa"/>
          </w:tcPr>
          <w:p w14:paraId="683B8573" w14:textId="77777777" w:rsidR="00ED1461" w:rsidRDefault="00ED1461" w:rsidP="00100ADB"/>
        </w:tc>
      </w:tr>
      <w:tr w:rsidR="00ED1461" w14:paraId="7A032772" w14:textId="77777777" w:rsidTr="00100ADB">
        <w:tc>
          <w:tcPr>
            <w:tcW w:w="434" w:type="dxa"/>
          </w:tcPr>
          <w:p w14:paraId="727246A8" w14:textId="77777777" w:rsidR="00ED1461" w:rsidRDefault="00ED1461" w:rsidP="00100ADB">
            <w:r>
              <w:t>9</w:t>
            </w:r>
          </w:p>
        </w:tc>
        <w:tc>
          <w:tcPr>
            <w:tcW w:w="2061" w:type="dxa"/>
          </w:tcPr>
          <w:p w14:paraId="250D9E75" w14:textId="77777777" w:rsidR="00ED1461" w:rsidRPr="000771A1" w:rsidRDefault="00ED1461" w:rsidP="00100ADB">
            <w:r>
              <w:t>Ich fühle mich emotional erschöpft, weil ich mich um ihn kümmere.</w:t>
            </w:r>
          </w:p>
        </w:tc>
        <w:tc>
          <w:tcPr>
            <w:tcW w:w="1182" w:type="dxa"/>
          </w:tcPr>
          <w:p w14:paraId="1684B90F" w14:textId="77777777" w:rsidR="00ED1461" w:rsidRDefault="00ED1461" w:rsidP="00100ADB"/>
        </w:tc>
        <w:tc>
          <w:tcPr>
            <w:tcW w:w="1182" w:type="dxa"/>
          </w:tcPr>
          <w:p w14:paraId="7CBC4405" w14:textId="77777777" w:rsidR="00ED1461" w:rsidRDefault="00ED1461" w:rsidP="00100ADB"/>
        </w:tc>
        <w:tc>
          <w:tcPr>
            <w:tcW w:w="1555" w:type="dxa"/>
          </w:tcPr>
          <w:p w14:paraId="5D8A7045" w14:textId="77777777" w:rsidR="00ED1461" w:rsidRDefault="00ED1461" w:rsidP="00100ADB"/>
        </w:tc>
        <w:tc>
          <w:tcPr>
            <w:tcW w:w="1324" w:type="dxa"/>
          </w:tcPr>
          <w:p w14:paraId="2301FC08" w14:textId="77777777" w:rsidR="00ED1461" w:rsidRDefault="00ED1461" w:rsidP="00100ADB"/>
        </w:tc>
        <w:tc>
          <w:tcPr>
            <w:tcW w:w="1324" w:type="dxa"/>
          </w:tcPr>
          <w:p w14:paraId="1E2E8724" w14:textId="77777777" w:rsidR="00ED1461" w:rsidRDefault="00ED1461" w:rsidP="00100ADB"/>
        </w:tc>
      </w:tr>
      <w:tr w:rsidR="00ED1461" w14:paraId="476A1E86" w14:textId="77777777" w:rsidTr="00100ADB">
        <w:tc>
          <w:tcPr>
            <w:tcW w:w="434" w:type="dxa"/>
          </w:tcPr>
          <w:p w14:paraId="660D4988" w14:textId="77777777" w:rsidR="00ED1461" w:rsidRDefault="00ED1461" w:rsidP="00100ADB">
            <w:r>
              <w:t>10</w:t>
            </w:r>
          </w:p>
        </w:tc>
        <w:tc>
          <w:tcPr>
            <w:tcW w:w="2061" w:type="dxa"/>
          </w:tcPr>
          <w:p w14:paraId="26CACFD5" w14:textId="77777777" w:rsidR="00ED1461" w:rsidRPr="000771A1" w:rsidRDefault="00ED1461" w:rsidP="00100ADB">
            <w:r>
              <w:t>Ich hatte erwartet, dass die Dinge an diesem Punkt in meinem Leben anders sein würden.</w:t>
            </w:r>
          </w:p>
        </w:tc>
        <w:tc>
          <w:tcPr>
            <w:tcW w:w="1182" w:type="dxa"/>
          </w:tcPr>
          <w:p w14:paraId="4D93E7A9" w14:textId="77777777" w:rsidR="00ED1461" w:rsidRDefault="00ED1461" w:rsidP="00100ADB"/>
        </w:tc>
        <w:tc>
          <w:tcPr>
            <w:tcW w:w="1182" w:type="dxa"/>
          </w:tcPr>
          <w:p w14:paraId="3E2B0A99" w14:textId="77777777" w:rsidR="00ED1461" w:rsidRDefault="00ED1461" w:rsidP="00100ADB"/>
        </w:tc>
        <w:tc>
          <w:tcPr>
            <w:tcW w:w="1555" w:type="dxa"/>
          </w:tcPr>
          <w:p w14:paraId="14425F02" w14:textId="77777777" w:rsidR="00ED1461" w:rsidRDefault="00ED1461" w:rsidP="00100ADB"/>
        </w:tc>
        <w:tc>
          <w:tcPr>
            <w:tcW w:w="1324" w:type="dxa"/>
          </w:tcPr>
          <w:p w14:paraId="514397E2" w14:textId="77777777" w:rsidR="00ED1461" w:rsidRDefault="00ED1461" w:rsidP="00100ADB"/>
        </w:tc>
        <w:tc>
          <w:tcPr>
            <w:tcW w:w="1324" w:type="dxa"/>
          </w:tcPr>
          <w:p w14:paraId="29268FDF" w14:textId="77777777" w:rsidR="00ED1461" w:rsidRDefault="00ED1461" w:rsidP="00100ADB"/>
        </w:tc>
      </w:tr>
      <w:tr w:rsidR="00ED1461" w14:paraId="1D1A6CDD" w14:textId="77777777" w:rsidTr="00100ADB">
        <w:tc>
          <w:tcPr>
            <w:tcW w:w="434" w:type="dxa"/>
          </w:tcPr>
          <w:p w14:paraId="4D21E394" w14:textId="77777777" w:rsidR="00ED1461" w:rsidRDefault="00ED1461" w:rsidP="00100ADB">
            <w:r>
              <w:t>11</w:t>
            </w:r>
          </w:p>
        </w:tc>
        <w:tc>
          <w:tcPr>
            <w:tcW w:w="2061" w:type="dxa"/>
          </w:tcPr>
          <w:p w14:paraId="282489FF" w14:textId="77777777" w:rsidR="00ED1461" w:rsidRPr="000771A1" w:rsidRDefault="00ED1461" w:rsidP="00100ADB">
            <w:r>
              <w:t>Ich bekomme nicht genug Schlaf.</w:t>
            </w:r>
          </w:p>
        </w:tc>
        <w:tc>
          <w:tcPr>
            <w:tcW w:w="1182" w:type="dxa"/>
          </w:tcPr>
          <w:p w14:paraId="1CCEBE53" w14:textId="77777777" w:rsidR="00ED1461" w:rsidRDefault="00ED1461" w:rsidP="00100ADB"/>
        </w:tc>
        <w:tc>
          <w:tcPr>
            <w:tcW w:w="1182" w:type="dxa"/>
          </w:tcPr>
          <w:p w14:paraId="426842F4" w14:textId="77777777" w:rsidR="00ED1461" w:rsidRDefault="00ED1461" w:rsidP="00100ADB"/>
        </w:tc>
        <w:tc>
          <w:tcPr>
            <w:tcW w:w="1555" w:type="dxa"/>
          </w:tcPr>
          <w:p w14:paraId="34DD6B73" w14:textId="77777777" w:rsidR="00ED1461" w:rsidRDefault="00ED1461" w:rsidP="00100ADB"/>
        </w:tc>
        <w:tc>
          <w:tcPr>
            <w:tcW w:w="1324" w:type="dxa"/>
          </w:tcPr>
          <w:p w14:paraId="2D6FE854" w14:textId="77777777" w:rsidR="00ED1461" w:rsidRDefault="00ED1461" w:rsidP="00100ADB"/>
        </w:tc>
        <w:tc>
          <w:tcPr>
            <w:tcW w:w="1324" w:type="dxa"/>
          </w:tcPr>
          <w:p w14:paraId="3930B848" w14:textId="77777777" w:rsidR="00ED1461" w:rsidRDefault="00ED1461" w:rsidP="00100ADB"/>
        </w:tc>
      </w:tr>
      <w:tr w:rsidR="00ED1461" w14:paraId="57AB94A2" w14:textId="77777777" w:rsidTr="00100ADB">
        <w:tc>
          <w:tcPr>
            <w:tcW w:w="434" w:type="dxa"/>
          </w:tcPr>
          <w:p w14:paraId="19CF116F" w14:textId="77777777" w:rsidR="00ED1461" w:rsidRDefault="00ED1461" w:rsidP="00100ADB">
            <w:r>
              <w:t>12</w:t>
            </w:r>
          </w:p>
        </w:tc>
        <w:tc>
          <w:tcPr>
            <w:tcW w:w="2061" w:type="dxa"/>
          </w:tcPr>
          <w:p w14:paraId="37DC9D2D" w14:textId="77777777" w:rsidR="00ED1461" w:rsidRPr="000771A1" w:rsidRDefault="00ED1461" w:rsidP="00100ADB">
            <w:r>
              <w:t>Meine Gesundheit hat gelitten.</w:t>
            </w:r>
          </w:p>
        </w:tc>
        <w:tc>
          <w:tcPr>
            <w:tcW w:w="1182" w:type="dxa"/>
          </w:tcPr>
          <w:p w14:paraId="258696A0" w14:textId="77777777" w:rsidR="00ED1461" w:rsidRDefault="00ED1461" w:rsidP="00100ADB"/>
        </w:tc>
        <w:tc>
          <w:tcPr>
            <w:tcW w:w="1182" w:type="dxa"/>
          </w:tcPr>
          <w:p w14:paraId="374D3258" w14:textId="77777777" w:rsidR="00ED1461" w:rsidRDefault="00ED1461" w:rsidP="00100ADB"/>
        </w:tc>
        <w:tc>
          <w:tcPr>
            <w:tcW w:w="1555" w:type="dxa"/>
          </w:tcPr>
          <w:p w14:paraId="279138FB" w14:textId="77777777" w:rsidR="00ED1461" w:rsidRDefault="00ED1461" w:rsidP="00100ADB"/>
        </w:tc>
        <w:tc>
          <w:tcPr>
            <w:tcW w:w="1324" w:type="dxa"/>
          </w:tcPr>
          <w:p w14:paraId="0943B4F4" w14:textId="77777777" w:rsidR="00ED1461" w:rsidRDefault="00ED1461" w:rsidP="00100ADB"/>
        </w:tc>
        <w:tc>
          <w:tcPr>
            <w:tcW w:w="1324" w:type="dxa"/>
          </w:tcPr>
          <w:p w14:paraId="058197DC" w14:textId="77777777" w:rsidR="00ED1461" w:rsidRDefault="00ED1461" w:rsidP="00100ADB"/>
        </w:tc>
      </w:tr>
      <w:tr w:rsidR="00ED1461" w14:paraId="3B1F2B11" w14:textId="77777777" w:rsidTr="00100ADB">
        <w:tc>
          <w:tcPr>
            <w:tcW w:w="434" w:type="dxa"/>
          </w:tcPr>
          <w:p w14:paraId="6C71F027" w14:textId="77777777" w:rsidR="00ED1461" w:rsidRDefault="00ED1461" w:rsidP="00100ADB">
            <w:r>
              <w:t>13</w:t>
            </w:r>
          </w:p>
        </w:tc>
        <w:tc>
          <w:tcPr>
            <w:tcW w:w="2061" w:type="dxa"/>
          </w:tcPr>
          <w:p w14:paraId="6A16F82F" w14:textId="77777777" w:rsidR="00ED1461" w:rsidRDefault="00ED1461" w:rsidP="00100ADB">
            <w:r>
              <w:t>Die Pflege hat mich körperlich krank gemacht.</w:t>
            </w:r>
          </w:p>
        </w:tc>
        <w:tc>
          <w:tcPr>
            <w:tcW w:w="1182" w:type="dxa"/>
          </w:tcPr>
          <w:p w14:paraId="0E3C1232" w14:textId="77777777" w:rsidR="00ED1461" w:rsidRDefault="00ED1461" w:rsidP="00100ADB"/>
        </w:tc>
        <w:tc>
          <w:tcPr>
            <w:tcW w:w="1182" w:type="dxa"/>
          </w:tcPr>
          <w:p w14:paraId="3192C9F4" w14:textId="77777777" w:rsidR="00ED1461" w:rsidRDefault="00ED1461" w:rsidP="00100ADB"/>
        </w:tc>
        <w:tc>
          <w:tcPr>
            <w:tcW w:w="1555" w:type="dxa"/>
          </w:tcPr>
          <w:p w14:paraId="675A5B8C" w14:textId="77777777" w:rsidR="00ED1461" w:rsidRDefault="00ED1461" w:rsidP="00100ADB"/>
        </w:tc>
        <w:tc>
          <w:tcPr>
            <w:tcW w:w="1324" w:type="dxa"/>
          </w:tcPr>
          <w:p w14:paraId="1076F5C2" w14:textId="77777777" w:rsidR="00ED1461" w:rsidRDefault="00ED1461" w:rsidP="00100ADB"/>
        </w:tc>
        <w:tc>
          <w:tcPr>
            <w:tcW w:w="1324" w:type="dxa"/>
          </w:tcPr>
          <w:p w14:paraId="3EBEDC88" w14:textId="77777777" w:rsidR="00ED1461" w:rsidRDefault="00ED1461" w:rsidP="00100ADB"/>
        </w:tc>
      </w:tr>
      <w:tr w:rsidR="00ED1461" w14:paraId="062862BD" w14:textId="77777777" w:rsidTr="00100ADB">
        <w:tc>
          <w:tcPr>
            <w:tcW w:w="434" w:type="dxa"/>
          </w:tcPr>
          <w:p w14:paraId="35C406F7" w14:textId="77777777" w:rsidR="00ED1461" w:rsidRDefault="00ED1461" w:rsidP="00100ADB">
            <w:r>
              <w:t>14</w:t>
            </w:r>
          </w:p>
        </w:tc>
        <w:tc>
          <w:tcPr>
            <w:tcW w:w="2061" w:type="dxa"/>
          </w:tcPr>
          <w:p w14:paraId="3C4BF8C3" w14:textId="77777777" w:rsidR="00ED1461" w:rsidRDefault="00ED1461" w:rsidP="00100ADB">
            <w:r>
              <w:t>Ich bin körperlich müde.</w:t>
            </w:r>
          </w:p>
        </w:tc>
        <w:tc>
          <w:tcPr>
            <w:tcW w:w="1182" w:type="dxa"/>
          </w:tcPr>
          <w:p w14:paraId="4993322C" w14:textId="77777777" w:rsidR="00ED1461" w:rsidRDefault="00ED1461" w:rsidP="00100ADB"/>
        </w:tc>
        <w:tc>
          <w:tcPr>
            <w:tcW w:w="1182" w:type="dxa"/>
          </w:tcPr>
          <w:p w14:paraId="2EF899F4" w14:textId="77777777" w:rsidR="00ED1461" w:rsidRDefault="00ED1461" w:rsidP="00100ADB"/>
        </w:tc>
        <w:tc>
          <w:tcPr>
            <w:tcW w:w="1555" w:type="dxa"/>
          </w:tcPr>
          <w:p w14:paraId="1236E28F" w14:textId="77777777" w:rsidR="00ED1461" w:rsidRDefault="00ED1461" w:rsidP="00100ADB"/>
        </w:tc>
        <w:tc>
          <w:tcPr>
            <w:tcW w:w="1324" w:type="dxa"/>
          </w:tcPr>
          <w:p w14:paraId="5E9E5546" w14:textId="77777777" w:rsidR="00ED1461" w:rsidRDefault="00ED1461" w:rsidP="00100ADB"/>
        </w:tc>
        <w:tc>
          <w:tcPr>
            <w:tcW w:w="1324" w:type="dxa"/>
          </w:tcPr>
          <w:p w14:paraId="7B3A49A6" w14:textId="77777777" w:rsidR="00ED1461" w:rsidRDefault="00ED1461" w:rsidP="00100ADB"/>
        </w:tc>
      </w:tr>
      <w:tr w:rsidR="00ED1461" w14:paraId="7BFC6E81" w14:textId="77777777" w:rsidTr="00100ADB">
        <w:tc>
          <w:tcPr>
            <w:tcW w:w="434" w:type="dxa"/>
          </w:tcPr>
          <w:p w14:paraId="5660A2D5" w14:textId="77777777" w:rsidR="00ED1461" w:rsidRDefault="00ED1461" w:rsidP="00100ADB">
            <w:r>
              <w:lastRenderedPageBreak/>
              <w:t>15</w:t>
            </w:r>
          </w:p>
        </w:tc>
        <w:tc>
          <w:tcPr>
            <w:tcW w:w="2061" w:type="dxa"/>
          </w:tcPr>
          <w:p w14:paraId="5453ABBB" w14:textId="77777777" w:rsidR="00ED1461" w:rsidRDefault="00ED1461" w:rsidP="00100ADB">
            <w:r>
              <w:t>Ich schäme mich für sein/ihr Verhalten.</w:t>
            </w:r>
          </w:p>
        </w:tc>
        <w:tc>
          <w:tcPr>
            <w:tcW w:w="1182" w:type="dxa"/>
          </w:tcPr>
          <w:p w14:paraId="28F0036B" w14:textId="77777777" w:rsidR="00ED1461" w:rsidRDefault="00ED1461" w:rsidP="00100ADB"/>
        </w:tc>
        <w:tc>
          <w:tcPr>
            <w:tcW w:w="1182" w:type="dxa"/>
          </w:tcPr>
          <w:p w14:paraId="1ABFFB96" w14:textId="77777777" w:rsidR="00ED1461" w:rsidRDefault="00ED1461" w:rsidP="00100ADB"/>
        </w:tc>
        <w:tc>
          <w:tcPr>
            <w:tcW w:w="1555" w:type="dxa"/>
          </w:tcPr>
          <w:p w14:paraId="5223698E" w14:textId="77777777" w:rsidR="00ED1461" w:rsidRDefault="00ED1461" w:rsidP="00100ADB"/>
        </w:tc>
        <w:tc>
          <w:tcPr>
            <w:tcW w:w="1324" w:type="dxa"/>
          </w:tcPr>
          <w:p w14:paraId="3395520A" w14:textId="77777777" w:rsidR="00ED1461" w:rsidRDefault="00ED1461" w:rsidP="00100ADB"/>
        </w:tc>
        <w:tc>
          <w:tcPr>
            <w:tcW w:w="1324" w:type="dxa"/>
          </w:tcPr>
          <w:p w14:paraId="0279213A" w14:textId="77777777" w:rsidR="00ED1461" w:rsidRDefault="00ED1461" w:rsidP="00100ADB"/>
        </w:tc>
      </w:tr>
      <w:tr w:rsidR="00ED1461" w14:paraId="4867F7EA" w14:textId="77777777" w:rsidTr="00100ADB">
        <w:tc>
          <w:tcPr>
            <w:tcW w:w="434" w:type="dxa"/>
          </w:tcPr>
          <w:p w14:paraId="1E28532A" w14:textId="77777777" w:rsidR="00ED1461" w:rsidRDefault="00ED1461" w:rsidP="00100ADB">
            <w:r>
              <w:t>16</w:t>
            </w:r>
          </w:p>
        </w:tc>
        <w:tc>
          <w:tcPr>
            <w:tcW w:w="2061" w:type="dxa"/>
          </w:tcPr>
          <w:p w14:paraId="0C0B25E3" w14:textId="77777777" w:rsidR="00ED1461" w:rsidRDefault="00ED1461" w:rsidP="00100ADB">
            <w:r>
              <w:t>Ich schäme mich für ihn/sie.</w:t>
            </w:r>
          </w:p>
        </w:tc>
        <w:tc>
          <w:tcPr>
            <w:tcW w:w="1182" w:type="dxa"/>
          </w:tcPr>
          <w:p w14:paraId="22B92EB6" w14:textId="77777777" w:rsidR="00ED1461" w:rsidRDefault="00ED1461" w:rsidP="00100ADB"/>
        </w:tc>
        <w:tc>
          <w:tcPr>
            <w:tcW w:w="1182" w:type="dxa"/>
          </w:tcPr>
          <w:p w14:paraId="3541CD44" w14:textId="77777777" w:rsidR="00ED1461" w:rsidRDefault="00ED1461" w:rsidP="00100ADB"/>
        </w:tc>
        <w:tc>
          <w:tcPr>
            <w:tcW w:w="1555" w:type="dxa"/>
          </w:tcPr>
          <w:p w14:paraId="386C78AE" w14:textId="77777777" w:rsidR="00ED1461" w:rsidRDefault="00ED1461" w:rsidP="00100ADB"/>
        </w:tc>
        <w:tc>
          <w:tcPr>
            <w:tcW w:w="1324" w:type="dxa"/>
          </w:tcPr>
          <w:p w14:paraId="345E6FEC" w14:textId="77777777" w:rsidR="00ED1461" w:rsidRDefault="00ED1461" w:rsidP="00100ADB"/>
        </w:tc>
        <w:tc>
          <w:tcPr>
            <w:tcW w:w="1324" w:type="dxa"/>
          </w:tcPr>
          <w:p w14:paraId="25F879DE" w14:textId="77777777" w:rsidR="00ED1461" w:rsidRDefault="00ED1461" w:rsidP="00100ADB"/>
        </w:tc>
      </w:tr>
      <w:tr w:rsidR="00ED1461" w14:paraId="0867FC39" w14:textId="77777777" w:rsidTr="00100ADB">
        <w:tc>
          <w:tcPr>
            <w:tcW w:w="434" w:type="dxa"/>
          </w:tcPr>
          <w:p w14:paraId="579EA3AC" w14:textId="77777777" w:rsidR="00ED1461" w:rsidRDefault="00ED1461" w:rsidP="00100ADB">
            <w:r>
              <w:t>17</w:t>
            </w:r>
          </w:p>
        </w:tc>
        <w:tc>
          <w:tcPr>
            <w:tcW w:w="2061" w:type="dxa"/>
          </w:tcPr>
          <w:p w14:paraId="7BF9EB40" w14:textId="77777777" w:rsidR="00ED1461" w:rsidRDefault="00ED1461" w:rsidP="00100ADB">
            <w:r>
              <w:t>Ich nehme es ihm übel.</w:t>
            </w:r>
          </w:p>
        </w:tc>
        <w:tc>
          <w:tcPr>
            <w:tcW w:w="1182" w:type="dxa"/>
          </w:tcPr>
          <w:p w14:paraId="3DC2FA6D" w14:textId="77777777" w:rsidR="00ED1461" w:rsidRDefault="00ED1461" w:rsidP="00100ADB"/>
        </w:tc>
        <w:tc>
          <w:tcPr>
            <w:tcW w:w="1182" w:type="dxa"/>
          </w:tcPr>
          <w:p w14:paraId="7C0DEAF4" w14:textId="77777777" w:rsidR="00ED1461" w:rsidRDefault="00ED1461" w:rsidP="00100ADB"/>
        </w:tc>
        <w:tc>
          <w:tcPr>
            <w:tcW w:w="1555" w:type="dxa"/>
          </w:tcPr>
          <w:p w14:paraId="3CFB9E28" w14:textId="77777777" w:rsidR="00ED1461" w:rsidRDefault="00ED1461" w:rsidP="00100ADB"/>
        </w:tc>
        <w:tc>
          <w:tcPr>
            <w:tcW w:w="1324" w:type="dxa"/>
          </w:tcPr>
          <w:p w14:paraId="1BEF46C4" w14:textId="77777777" w:rsidR="00ED1461" w:rsidRDefault="00ED1461" w:rsidP="00100ADB"/>
        </w:tc>
        <w:tc>
          <w:tcPr>
            <w:tcW w:w="1324" w:type="dxa"/>
          </w:tcPr>
          <w:p w14:paraId="457A85B3" w14:textId="77777777" w:rsidR="00ED1461" w:rsidRDefault="00ED1461" w:rsidP="00100ADB"/>
        </w:tc>
      </w:tr>
      <w:tr w:rsidR="00ED1461" w14:paraId="0F18AC3B" w14:textId="77777777" w:rsidTr="00100ADB">
        <w:tc>
          <w:tcPr>
            <w:tcW w:w="434" w:type="dxa"/>
          </w:tcPr>
          <w:p w14:paraId="1843C22B" w14:textId="77777777" w:rsidR="00ED1461" w:rsidRDefault="00ED1461" w:rsidP="00100ADB">
            <w:r>
              <w:t>18</w:t>
            </w:r>
          </w:p>
        </w:tc>
        <w:tc>
          <w:tcPr>
            <w:tcW w:w="2061" w:type="dxa"/>
          </w:tcPr>
          <w:p w14:paraId="7A7CAC95" w14:textId="77777777" w:rsidR="00ED1461" w:rsidRDefault="00ED1461" w:rsidP="00100ADB">
            <w:r>
              <w:t>Ich fühle mich unwohl, wenn ich Freunde habe.</w:t>
            </w:r>
          </w:p>
        </w:tc>
        <w:tc>
          <w:tcPr>
            <w:tcW w:w="1182" w:type="dxa"/>
          </w:tcPr>
          <w:p w14:paraId="1BF5BC7A" w14:textId="77777777" w:rsidR="00ED1461" w:rsidRDefault="00ED1461" w:rsidP="00100ADB"/>
        </w:tc>
        <w:tc>
          <w:tcPr>
            <w:tcW w:w="1182" w:type="dxa"/>
          </w:tcPr>
          <w:p w14:paraId="3D4C60F9" w14:textId="77777777" w:rsidR="00ED1461" w:rsidRDefault="00ED1461" w:rsidP="00100ADB"/>
        </w:tc>
        <w:tc>
          <w:tcPr>
            <w:tcW w:w="1555" w:type="dxa"/>
          </w:tcPr>
          <w:p w14:paraId="36310354" w14:textId="77777777" w:rsidR="00ED1461" w:rsidRDefault="00ED1461" w:rsidP="00100ADB"/>
        </w:tc>
        <w:tc>
          <w:tcPr>
            <w:tcW w:w="1324" w:type="dxa"/>
          </w:tcPr>
          <w:p w14:paraId="11598350" w14:textId="77777777" w:rsidR="00ED1461" w:rsidRDefault="00ED1461" w:rsidP="00100ADB"/>
        </w:tc>
        <w:tc>
          <w:tcPr>
            <w:tcW w:w="1324" w:type="dxa"/>
          </w:tcPr>
          <w:p w14:paraId="320F46B7" w14:textId="77777777" w:rsidR="00ED1461" w:rsidRDefault="00ED1461" w:rsidP="00100ADB"/>
        </w:tc>
      </w:tr>
      <w:tr w:rsidR="00ED1461" w14:paraId="48C1D027" w14:textId="77777777" w:rsidTr="00100ADB">
        <w:tc>
          <w:tcPr>
            <w:tcW w:w="434" w:type="dxa"/>
          </w:tcPr>
          <w:p w14:paraId="40940D6E" w14:textId="77777777" w:rsidR="00ED1461" w:rsidRDefault="00ED1461" w:rsidP="00100ADB">
            <w:r>
              <w:t>19</w:t>
            </w:r>
          </w:p>
        </w:tc>
        <w:tc>
          <w:tcPr>
            <w:tcW w:w="2061" w:type="dxa"/>
          </w:tcPr>
          <w:p w14:paraId="0AD3FF12" w14:textId="77777777" w:rsidR="00ED1461" w:rsidRDefault="00ED1461" w:rsidP="00100ADB">
            <w:r>
              <w:t>Ich bin wütend über meine Interaktionen mit ihm/ihr.</w:t>
            </w:r>
          </w:p>
        </w:tc>
        <w:tc>
          <w:tcPr>
            <w:tcW w:w="1182" w:type="dxa"/>
          </w:tcPr>
          <w:p w14:paraId="01ECFB4F" w14:textId="77777777" w:rsidR="00ED1461" w:rsidRDefault="00ED1461" w:rsidP="00100ADB"/>
        </w:tc>
        <w:tc>
          <w:tcPr>
            <w:tcW w:w="1182" w:type="dxa"/>
          </w:tcPr>
          <w:p w14:paraId="7B71A7CA" w14:textId="77777777" w:rsidR="00ED1461" w:rsidRDefault="00ED1461" w:rsidP="00100ADB"/>
        </w:tc>
        <w:tc>
          <w:tcPr>
            <w:tcW w:w="1555" w:type="dxa"/>
          </w:tcPr>
          <w:p w14:paraId="523EE306" w14:textId="77777777" w:rsidR="00ED1461" w:rsidRDefault="00ED1461" w:rsidP="00100ADB"/>
        </w:tc>
        <w:tc>
          <w:tcPr>
            <w:tcW w:w="1324" w:type="dxa"/>
          </w:tcPr>
          <w:p w14:paraId="51984AA6" w14:textId="77777777" w:rsidR="00ED1461" w:rsidRDefault="00ED1461" w:rsidP="00100ADB"/>
        </w:tc>
        <w:tc>
          <w:tcPr>
            <w:tcW w:w="1324" w:type="dxa"/>
          </w:tcPr>
          <w:p w14:paraId="5A74AA9B" w14:textId="77777777" w:rsidR="00ED1461" w:rsidRDefault="00ED1461" w:rsidP="00100ADB"/>
        </w:tc>
      </w:tr>
      <w:tr w:rsidR="00ED1461" w14:paraId="63FD6691" w14:textId="77777777" w:rsidTr="00100ADB">
        <w:tc>
          <w:tcPr>
            <w:tcW w:w="434" w:type="dxa"/>
          </w:tcPr>
          <w:p w14:paraId="4E5B4BD2" w14:textId="77777777" w:rsidR="00ED1461" w:rsidRDefault="00ED1461" w:rsidP="00100ADB">
            <w:r>
              <w:t>20</w:t>
            </w:r>
          </w:p>
        </w:tc>
        <w:tc>
          <w:tcPr>
            <w:tcW w:w="2061" w:type="dxa"/>
          </w:tcPr>
          <w:p w14:paraId="1F78A776" w14:textId="77777777" w:rsidR="00ED1461" w:rsidRDefault="00ED1461" w:rsidP="00100ADB">
            <w:r>
              <w:t>Ich verstehe mich nicht mit anderen Familienmitgliedern.</w:t>
            </w:r>
          </w:p>
          <w:p w14:paraId="72BD0A1E" w14:textId="77777777" w:rsidR="00ED1461" w:rsidRDefault="00ED1461" w:rsidP="00100ADB">
            <w:r>
              <w:t xml:space="preserve"> Mitglieder, wie ich es früher getan habe.</w:t>
            </w:r>
          </w:p>
        </w:tc>
        <w:tc>
          <w:tcPr>
            <w:tcW w:w="1182" w:type="dxa"/>
          </w:tcPr>
          <w:p w14:paraId="593A2033" w14:textId="77777777" w:rsidR="00ED1461" w:rsidRDefault="00ED1461" w:rsidP="00100ADB"/>
        </w:tc>
        <w:tc>
          <w:tcPr>
            <w:tcW w:w="1182" w:type="dxa"/>
          </w:tcPr>
          <w:p w14:paraId="25F235BF" w14:textId="77777777" w:rsidR="00ED1461" w:rsidRDefault="00ED1461" w:rsidP="00100ADB"/>
        </w:tc>
        <w:tc>
          <w:tcPr>
            <w:tcW w:w="1555" w:type="dxa"/>
          </w:tcPr>
          <w:p w14:paraId="5804A578" w14:textId="77777777" w:rsidR="00ED1461" w:rsidRDefault="00ED1461" w:rsidP="00100ADB"/>
        </w:tc>
        <w:tc>
          <w:tcPr>
            <w:tcW w:w="1324" w:type="dxa"/>
          </w:tcPr>
          <w:p w14:paraId="454CD891" w14:textId="77777777" w:rsidR="00ED1461" w:rsidRDefault="00ED1461" w:rsidP="00100ADB"/>
        </w:tc>
        <w:tc>
          <w:tcPr>
            <w:tcW w:w="1324" w:type="dxa"/>
          </w:tcPr>
          <w:p w14:paraId="301D02B3" w14:textId="77777777" w:rsidR="00ED1461" w:rsidRDefault="00ED1461" w:rsidP="00100ADB"/>
        </w:tc>
      </w:tr>
      <w:tr w:rsidR="00ED1461" w14:paraId="62EE2ED9" w14:textId="77777777" w:rsidTr="00100ADB">
        <w:tc>
          <w:tcPr>
            <w:tcW w:w="434" w:type="dxa"/>
          </w:tcPr>
          <w:p w14:paraId="0B54A4D7" w14:textId="77777777" w:rsidR="00ED1461" w:rsidRDefault="00ED1461" w:rsidP="00100ADB">
            <w:r>
              <w:t>21</w:t>
            </w:r>
          </w:p>
        </w:tc>
        <w:tc>
          <w:tcPr>
            <w:tcW w:w="2061" w:type="dxa"/>
          </w:tcPr>
          <w:p w14:paraId="49448F9E" w14:textId="77777777" w:rsidR="00ED1461" w:rsidRDefault="00ED1461" w:rsidP="00100ADB">
            <w:r>
              <w:t>Meine Bemühungen um die Pflege werden von anderen in meiner Familie nicht geschätzt.</w:t>
            </w:r>
          </w:p>
        </w:tc>
        <w:tc>
          <w:tcPr>
            <w:tcW w:w="1182" w:type="dxa"/>
          </w:tcPr>
          <w:p w14:paraId="66466D1F" w14:textId="77777777" w:rsidR="00ED1461" w:rsidRDefault="00ED1461" w:rsidP="00100ADB"/>
        </w:tc>
        <w:tc>
          <w:tcPr>
            <w:tcW w:w="1182" w:type="dxa"/>
          </w:tcPr>
          <w:p w14:paraId="36D53E77" w14:textId="77777777" w:rsidR="00ED1461" w:rsidRDefault="00ED1461" w:rsidP="00100ADB"/>
        </w:tc>
        <w:tc>
          <w:tcPr>
            <w:tcW w:w="1555" w:type="dxa"/>
          </w:tcPr>
          <w:p w14:paraId="2DCA2CE7" w14:textId="77777777" w:rsidR="00ED1461" w:rsidRDefault="00ED1461" w:rsidP="00100ADB"/>
        </w:tc>
        <w:tc>
          <w:tcPr>
            <w:tcW w:w="1324" w:type="dxa"/>
          </w:tcPr>
          <w:p w14:paraId="4029734F" w14:textId="77777777" w:rsidR="00ED1461" w:rsidRDefault="00ED1461" w:rsidP="00100ADB"/>
        </w:tc>
        <w:tc>
          <w:tcPr>
            <w:tcW w:w="1324" w:type="dxa"/>
          </w:tcPr>
          <w:p w14:paraId="11396BED" w14:textId="77777777" w:rsidR="00ED1461" w:rsidRDefault="00ED1461" w:rsidP="00100ADB"/>
        </w:tc>
      </w:tr>
      <w:tr w:rsidR="00ED1461" w14:paraId="76138F9C" w14:textId="77777777" w:rsidTr="00100ADB">
        <w:tc>
          <w:tcPr>
            <w:tcW w:w="434" w:type="dxa"/>
          </w:tcPr>
          <w:p w14:paraId="66882D2C" w14:textId="77777777" w:rsidR="00ED1461" w:rsidRDefault="00ED1461" w:rsidP="00100ADB">
            <w:r>
              <w:t>22</w:t>
            </w:r>
          </w:p>
        </w:tc>
        <w:tc>
          <w:tcPr>
            <w:tcW w:w="2061" w:type="dxa"/>
          </w:tcPr>
          <w:p w14:paraId="1139D1DF" w14:textId="77777777" w:rsidR="00ED1461" w:rsidRDefault="00ED1461" w:rsidP="00100ADB">
            <w:r>
              <w:t>Ich hatte Probleme mit meiner Ehe (oder einer anderen wichtigen Beziehung).</w:t>
            </w:r>
          </w:p>
        </w:tc>
        <w:tc>
          <w:tcPr>
            <w:tcW w:w="1182" w:type="dxa"/>
          </w:tcPr>
          <w:p w14:paraId="7235062A" w14:textId="77777777" w:rsidR="00ED1461" w:rsidRDefault="00ED1461" w:rsidP="00100ADB"/>
        </w:tc>
        <w:tc>
          <w:tcPr>
            <w:tcW w:w="1182" w:type="dxa"/>
          </w:tcPr>
          <w:p w14:paraId="773A7543" w14:textId="77777777" w:rsidR="00ED1461" w:rsidRDefault="00ED1461" w:rsidP="00100ADB"/>
        </w:tc>
        <w:tc>
          <w:tcPr>
            <w:tcW w:w="1555" w:type="dxa"/>
          </w:tcPr>
          <w:p w14:paraId="18B17CDC" w14:textId="77777777" w:rsidR="00ED1461" w:rsidRDefault="00ED1461" w:rsidP="00100ADB"/>
        </w:tc>
        <w:tc>
          <w:tcPr>
            <w:tcW w:w="1324" w:type="dxa"/>
          </w:tcPr>
          <w:p w14:paraId="6C0FBE97" w14:textId="77777777" w:rsidR="00ED1461" w:rsidRDefault="00ED1461" w:rsidP="00100ADB"/>
        </w:tc>
        <w:tc>
          <w:tcPr>
            <w:tcW w:w="1324" w:type="dxa"/>
          </w:tcPr>
          <w:p w14:paraId="330F8950" w14:textId="77777777" w:rsidR="00ED1461" w:rsidRDefault="00ED1461" w:rsidP="00100ADB"/>
        </w:tc>
      </w:tr>
      <w:tr w:rsidR="00ED1461" w14:paraId="42E0022B" w14:textId="77777777" w:rsidTr="00100ADB">
        <w:tc>
          <w:tcPr>
            <w:tcW w:w="434" w:type="dxa"/>
          </w:tcPr>
          <w:p w14:paraId="677953CC" w14:textId="77777777" w:rsidR="00ED1461" w:rsidRDefault="00ED1461" w:rsidP="00100ADB">
            <w:r>
              <w:t>23</w:t>
            </w:r>
          </w:p>
        </w:tc>
        <w:tc>
          <w:tcPr>
            <w:tcW w:w="2061" w:type="dxa"/>
          </w:tcPr>
          <w:p w14:paraId="3490AA54" w14:textId="77777777" w:rsidR="00ED1461" w:rsidRDefault="00ED1461" w:rsidP="00100ADB">
            <w:r>
              <w:t>Ich verstehe mich nicht mehr so gut wie früher mit anderen.</w:t>
            </w:r>
          </w:p>
        </w:tc>
        <w:tc>
          <w:tcPr>
            <w:tcW w:w="1182" w:type="dxa"/>
          </w:tcPr>
          <w:p w14:paraId="2CE31D9A" w14:textId="77777777" w:rsidR="00ED1461" w:rsidRDefault="00ED1461" w:rsidP="00100ADB"/>
        </w:tc>
        <w:tc>
          <w:tcPr>
            <w:tcW w:w="1182" w:type="dxa"/>
          </w:tcPr>
          <w:p w14:paraId="1FF3628E" w14:textId="77777777" w:rsidR="00ED1461" w:rsidRDefault="00ED1461" w:rsidP="00100ADB"/>
        </w:tc>
        <w:tc>
          <w:tcPr>
            <w:tcW w:w="1555" w:type="dxa"/>
          </w:tcPr>
          <w:p w14:paraId="5718B19C" w14:textId="77777777" w:rsidR="00ED1461" w:rsidRDefault="00ED1461" w:rsidP="00100ADB"/>
        </w:tc>
        <w:tc>
          <w:tcPr>
            <w:tcW w:w="1324" w:type="dxa"/>
          </w:tcPr>
          <w:p w14:paraId="69628735" w14:textId="77777777" w:rsidR="00ED1461" w:rsidRDefault="00ED1461" w:rsidP="00100ADB"/>
        </w:tc>
        <w:tc>
          <w:tcPr>
            <w:tcW w:w="1324" w:type="dxa"/>
          </w:tcPr>
          <w:p w14:paraId="03E9FEC8" w14:textId="77777777" w:rsidR="00ED1461" w:rsidRDefault="00ED1461" w:rsidP="00100ADB"/>
        </w:tc>
      </w:tr>
      <w:tr w:rsidR="00ED1461" w14:paraId="1AABB47E" w14:textId="77777777" w:rsidTr="00100ADB">
        <w:tc>
          <w:tcPr>
            <w:tcW w:w="434" w:type="dxa"/>
          </w:tcPr>
          <w:p w14:paraId="26BFF859" w14:textId="77777777" w:rsidR="00ED1461" w:rsidRDefault="00ED1461" w:rsidP="00100ADB">
            <w:r>
              <w:t>24</w:t>
            </w:r>
          </w:p>
        </w:tc>
        <w:tc>
          <w:tcPr>
            <w:tcW w:w="2061" w:type="dxa"/>
          </w:tcPr>
          <w:p w14:paraId="2DA7482C" w14:textId="77777777" w:rsidR="00ED1461" w:rsidRDefault="00ED1461" w:rsidP="00100ADB">
            <w:r>
              <w:t>Ich ärgere mich über andere Verwandte, die helfen könnten, aber nicht helfen.</w:t>
            </w:r>
          </w:p>
        </w:tc>
        <w:tc>
          <w:tcPr>
            <w:tcW w:w="1182" w:type="dxa"/>
          </w:tcPr>
          <w:p w14:paraId="058891A9" w14:textId="77777777" w:rsidR="00ED1461" w:rsidRDefault="00ED1461" w:rsidP="00100ADB"/>
        </w:tc>
        <w:tc>
          <w:tcPr>
            <w:tcW w:w="1182" w:type="dxa"/>
          </w:tcPr>
          <w:p w14:paraId="6348B36B" w14:textId="77777777" w:rsidR="00ED1461" w:rsidRDefault="00ED1461" w:rsidP="00100ADB"/>
        </w:tc>
        <w:tc>
          <w:tcPr>
            <w:tcW w:w="1555" w:type="dxa"/>
          </w:tcPr>
          <w:p w14:paraId="77180475" w14:textId="77777777" w:rsidR="00ED1461" w:rsidRDefault="00ED1461" w:rsidP="00100ADB"/>
        </w:tc>
        <w:tc>
          <w:tcPr>
            <w:tcW w:w="1324" w:type="dxa"/>
          </w:tcPr>
          <w:p w14:paraId="6F6FEE9E" w14:textId="77777777" w:rsidR="00ED1461" w:rsidRDefault="00ED1461" w:rsidP="00100ADB"/>
        </w:tc>
        <w:tc>
          <w:tcPr>
            <w:tcW w:w="1324" w:type="dxa"/>
          </w:tcPr>
          <w:p w14:paraId="342215D1" w14:textId="77777777" w:rsidR="00ED1461" w:rsidRDefault="00ED1461" w:rsidP="00100ADB"/>
        </w:tc>
      </w:tr>
    </w:tbl>
    <w:p w14:paraId="290B9E2D" w14:textId="77777777" w:rsidR="00ED1461" w:rsidRDefault="00ED1461" w:rsidP="0094756E">
      <w:pPr>
        <w:spacing w:after="0" w:line="240" w:lineRule="auto"/>
        <w:rPr>
          <w:rFonts w:ascii="Times New Roman" w:eastAsia="Times New Roman" w:hAnsi="Times New Roman" w:cs="Times New Roman"/>
          <w:color w:val="000000"/>
          <w:sz w:val="24"/>
          <w:szCs w:val="24"/>
          <w:lang w:eastAsia="de-DE"/>
        </w:rPr>
      </w:pPr>
    </w:p>
    <w:p w14:paraId="39071068"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1425843C" w14:textId="77777777" w:rsidR="00ED1461" w:rsidRDefault="00ED1461">
      <w:pPr>
        <w:rPr>
          <w:rFonts w:asciiTheme="majorHAnsi" w:eastAsiaTheme="majorEastAsia" w:hAnsiTheme="majorHAnsi" w:cstheme="majorBidi"/>
          <w:b/>
          <w:bCs/>
          <w:color w:val="2F5496" w:themeColor="accent1" w:themeShade="BF"/>
          <w:sz w:val="32"/>
          <w:szCs w:val="32"/>
        </w:rPr>
      </w:pPr>
      <w:r>
        <w:rPr>
          <w:b/>
          <w:bCs/>
        </w:rPr>
        <w:br w:type="page"/>
      </w:r>
    </w:p>
    <w:p w14:paraId="033B0C7B" w14:textId="1933C8E0" w:rsidR="00ED1461" w:rsidRPr="003B38CC" w:rsidRDefault="003B38CC" w:rsidP="00D26B46">
      <w:pPr>
        <w:pStyle w:val="berschrift1"/>
        <w:rPr>
          <w:b/>
          <w:bCs/>
          <w:lang w:val="en-US"/>
        </w:rPr>
      </w:pPr>
      <w:commentRangeStart w:id="233"/>
      <w:r w:rsidRPr="003B38CC">
        <w:rPr>
          <w:b/>
          <w:bCs/>
          <w:lang w:val="en-US"/>
        </w:rPr>
        <w:lastRenderedPageBreak/>
        <w:t>Parkinson’s disease caregiver burden Questionnaire (</w:t>
      </w:r>
      <w:r w:rsidR="0094756E" w:rsidRPr="0094756E">
        <w:rPr>
          <w:b/>
          <w:bCs/>
          <w:lang w:val="en-US"/>
        </w:rPr>
        <w:t>PDCB</w:t>
      </w:r>
      <w:r w:rsidRPr="003B38CC">
        <w:rPr>
          <w:b/>
          <w:bCs/>
          <w:lang w:val="en-US"/>
        </w:rPr>
        <w:t>)</w:t>
      </w:r>
      <w:r w:rsidR="00F9552D">
        <w:rPr>
          <w:b/>
          <w:bCs/>
          <w:noProof/>
        </w:rPr>
        <w:drawing>
          <wp:inline distT="0" distB="0" distL="0" distR="0" wp14:anchorId="77366DF7" wp14:editId="09CF2C01">
            <wp:extent cx="5760085" cy="815149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6">
                      <a:extLst>
                        <a:ext uri="{28A0092B-C50C-407E-A947-70E740481C1C}">
                          <a14:useLocalDpi xmlns:a14="http://schemas.microsoft.com/office/drawing/2010/main" val="0"/>
                        </a:ext>
                      </a:extLst>
                    </a:blip>
                    <a:stretch>
                      <a:fillRect/>
                    </a:stretch>
                  </pic:blipFill>
                  <pic:spPr>
                    <a:xfrm>
                      <a:off x="0" y="0"/>
                      <a:ext cx="5760085" cy="8151495"/>
                    </a:xfrm>
                    <a:prstGeom prst="rect">
                      <a:avLst/>
                    </a:prstGeom>
                  </pic:spPr>
                </pic:pic>
              </a:graphicData>
            </a:graphic>
          </wp:inline>
        </w:drawing>
      </w:r>
      <w:r w:rsidR="00F9552D">
        <w:rPr>
          <w:b/>
          <w:bCs/>
          <w:noProof/>
        </w:rPr>
        <w:lastRenderedPageBreak/>
        <w:drawing>
          <wp:inline distT="0" distB="0" distL="0" distR="0" wp14:anchorId="504CA9CC" wp14:editId="2805697E">
            <wp:extent cx="4699000" cy="6286500"/>
            <wp:effectExtent l="0" t="0" r="0" b="0"/>
            <wp:docPr id="4" name="Grafik 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4699000" cy="6286500"/>
                    </a:xfrm>
                    <a:prstGeom prst="rect">
                      <a:avLst/>
                    </a:prstGeom>
                  </pic:spPr>
                </pic:pic>
              </a:graphicData>
            </a:graphic>
          </wp:inline>
        </w:drawing>
      </w:r>
      <w:r w:rsidR="00F9552D">
        <w:rPr>
          <w:b/>
          <w:bCs/>
          <w:noProof/>
        </w:rPr>
        <w:lastRenderedPageBreak/>
        <w:drawing>
          <wp:inline distT="0" distB="0" distL="0" distR="0" wp14:anchorId="23496CAD" wp14:editId="31826AFB">
            <wp:extent cx="4660900" cy="5207000"/>
            <wp:effectExtent l="0" t="0" r="0" b="0"/>
            <wp:docPr id="5" name="Grafik 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isch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4660900" cy="5207000"/>
                    </a:xfrm>
                    <a:prstGeom prst="rect">
                      <a:avLst/>
                    </a:prstGeom>
                  </pic:spPr>
                </pic:pic>
              </a:graphicData>
            </a:graphic>
          </wp:inline>
        </w:drawing>
      </w:r>
      <w:commentRangeEnd w:id="233"/>
      <w:r>
        <w:rPr>
          <w:rStyle w:val="Kommentarzeichen"/>
          <w:rFonts w:asciiTheme="minorHAnsi" w:eastAsiaTheme="minorHAnsi" w:hAnsiTheme="minorHAnsi" w:cstheme="minorBidi"/>
        </w:rPr>
        <w:commentReference w:id="233"/>
      </w:r>
    </w:p>
    <w:p w14:paraId="09642478" w14:textId="6657E954" w:rsidR="00F9552D" w:rsidRPr="003B38CC" w:rsidDel="00F46934" w:rsidRDefault="00F9552D">
      <w:pPr>
        <w:rPr>
          <w:del w:id="234" w:author="david pedrosa" w:date="2022-02-21T12:19:00Z"/>
          <w:rFonts w:asciiTheme="majorHAnsi" w:eastAsiaTheme="majorEastAsia" w:hAnsiTheme="majorHAnsi" w:cstheme="majorBidi"/>
          <w:b/>
          <w:bCs/>
          <w:color w:val="2F5496" w:themeColor="accent1" w:themeShade="BF"/>
          <w:sz w:val="32"/>
          <w:szCs w:val="32"/>
          <w:lang w:val="en-US"/>
        </w:rPr>
      </w:pPr>
      <w:r w:rsidRPr="003B38CC">
        <w:rPr>
          <w:b/>
          <w:bCs/>
          <w:lang w:val="en-US"/>
        </w:rPr>
        <w:br w:type="page"/>
      </w:r>
    </w:p>
    <w:p w14:paraId="40AA9BCB" w14:textId="559F2949" w:rsidR="00ED1461" w:rsidRPr="00076449" w:rsidDel="00F46934" w:rsidRDefault="00ED1461" w:rsidP="00F46934">
      <w:pPr>
        <w:rPr>
          <w:del w:id="235" w:author="david pedrosa" w:date="2022-02-21T12:19:00Z"/>
          <w:rFonts w:ascii="Times New Roman" w:eastAsia="Times New Roman" w:hAnsi="Times New Roman" w:cs="Times New Roman"/>
          <w:color w:val="000000"/>
          <w:sz w:val="24"/>
          <w:szCs w:val="24"/>
          <w:lang w:val="en-US" w:eastAsia="de-DE"/>
        </w:rPr>
        <w:pPrChange w:id="236" w:author="david pedrosa" w:date="2022-02-21T12:19:00Z">
          <w:pPr>
            <w:spacing w:after="0" w:line="240" w:lineRule="auto"/>
          </w:pPr>
        </w:pPrChange>
      </w:pPr>
    </w:p>
    <w:p w14:paraId="6CC2E6F9" w14:textId="55FFBECB" w:rsidR="00817AD6" w:rsidRPr="00076449" w:rsidRDefault="00817AD6">
      <w:pPr>
        <w:rPr>
          <w:rFonts w:asciiTheme="majorHAnsi" w:eastAsiaTheme="majorEastAsia" w:hAnsiTheme="majorHAnsi" w:cstheme="majorBidi"/>
          <w:b/>
          <w:bCs/>
          <w:color w:val="2F5496" w:themeColor="accent1" w:themeShade="BF"/>
          <w:sz w:val="32"/>
          <w:szCs w:val="32"/>
          <w:lang w:val="en-GB"/>
        </w:rPr>
      </w:pPr>
      <w:del w:id="237" w:author="david pedrosa" w:date="2022-02-21T12:19:00Z">
        <w:r w:rsidRPr="00076449" w:rsidDel="00F46934">
          <w:rPr>
            <w:b/>
            <w:bCs/>
            <w:lang w:val="en-GB"/>
          </w:rPr>
          <w:br w:type="page"/>
        </w:r>
      </w:del>
    </w:p>
    <w:p w14:paraId="4A0E560F" w14:textId="46D822FC" w:rsidR="00817AD6" w:rsidRPr="00817AD6" w:rsidRDefault="00817AD6" w:rsidP="00817AD6">
      <w:pPr>
        <w:pStyle w:val="berschrift1"/>
        <w:rPr>
          <w:b/>
          <w:bCs/>
          <w:lang w:val="en-US"/>
        </w:rPr>
      </w:pPr>
      <w:proofErr w:type="spellStart"/>
      <w:r w:rsidRPr="0094756E">
        <w:rPr>
          <w:b/>
          <w:bCs/>
          <w:lang w:val="en-US"/>
        </w:rPr>
        <w:lastRenderedPageBreak/>
        <w:t>Zarit</w:t>
      </w:r>
      <w:proofErr w:type="spellEnd"/>
      <w:r w:rsidRPr="0094756E">
        <w:rPr>
          <w:b/>
          <w:bCs/>
          <w:lang w:val="en-US"/>
        </w:rPr>
        <w:t xml:space="preserve"> Burden Interview</w:t>
      </w:r>
      <w:r w:rsidRPr="00817AD6">
        <w:rPr>
          <w:b/>
          <w:bCs/>
          <w:lang w:val="en-US"/>
        </w:rPr>
        <w:t xml:space="preserve"> (ZBI</w:t>
      </w:r>
      <w:r>
        <w:rPr>
          <w:b/>
          <w:bCs/>
          <w:lang w:val="en-US"/>
        </w:rPr>
        <w:t>-22)</w:t>
      </w:r>
    </w:p>
    <w:p w14:paraId="49E475F9" w14:textId="51F9861E" w:rsidR="00ED1461" w:rsidRDefault="00817AD6">
      <w:pPr>
        <w:rPr>
          <w:b/>
          <w:bCs/>
        </w:rPr>
      </w:pPr>
      <w:r>
        <w:rPr>
          <w:b/>
          <w:bCs/>
          <w:noProof/>
          <w:lang w:val="en-US"/>
        </w:rPr>
        <w:drawing>
          <wp:inline distT="0" distB="0" distL="0" distR="0" wp14:anchorId="4B42DA79" wp14:editId="7B52E8A7">
            <wp:extent cx="5455285" cy="8400333"/>
            <wp:effectExtent l="0" t="0" r="5715" b="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5456696" cy="8402506"/>
                    </a:xfrm>
                    <a:prstGeom prst="rect">
                      <a:avLst/>
                    </a:prstGeom>
                  </pic:spPr>
                </pic:pic>
              </a:graphicData>
            </a:graphic>
          </wp:inline>
        </w:drawing>
      </w:r>
    </w:p>
    <w:p w14:paraId="6C9B1BB7" w14:textId="35333D1A" w:rsidR="00817AD6" w:rsidRPr="00817AD6" w:rsidRDefault="00817AD6">
      <w:pPr>
        <w:rPr>
          <w:b/>
          <w:bCs/>
        </w:rPr>
      </w:pPr>
      <w:r>
        <w:rPr>
          <w:b/>
          <w:bCs/>
          <w:noProof/>
        </w:rPr>
        <w:lastRenderedPageBreak/>
        <w:drawing>
          <wp:inline distT="0" distB="0" distL="0" distR="0" wp14:anchorId="09BBCC31" wp14:editId="7D36D5EB">
            <wp:extent cx="5760085" cy="4395470"/>
            <wp:effectExtent l="0" t="0" r="5715"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4395470"/>
                    </a:xfrm>
                    <a:prstGeom prst="rect">
                      <a:avLst/>
                    </a:prstGeom>
                  </pic:spPr>
                </pic:pic>
              </a:graphicData>
            </a:graphic>
          </wp:inline>
        </w:drawing>
      </w:r>
    </w:p>
    <w:p w14:paraId="5A6F8D87" w14:textId="77777777" w:rsidR="00817AD6" w:rsidRDefault="00817AD6">
      <w:pPr>
        <w:rPr>
          <w:rFonts w:asciiTheme="majorHAnsi" w:eastAsiaTheme="majorEastAsia" w:hAnsiTheme="majorHAnsi" w:cstheme="majorBidi"/>
          <w:b/>
          <w:bCs/>
          <w:color w:val="2F5496" w:themeColor="accent1" w:themeShade="BF"/>
          <w:sz w:val="32"/>
          <w:szCs w:val="32"/>
        </w:rPr>
      </w:pPr>
      <w:r>
        <w:rPr>
          <w:b/>
          <w:bCs/>
        </w:rPr>
        <w:br w:type="page"/>
      </w:r>
    </w:p>
    <w:p w14:paraId="206382F3" w14:textId="5399FDAE" w:rsidR="0094756E" w:rsidRPr="00ED1461" w:rsidRDefault="001038E4" w:rsidP="00ED1461">
      <w:pPr>
        <w:pStyle w:val="berschrift1"/>
        <w:rPr>
          <w:b/>
          <w:bCs/>
        </w:rPr>
      </w:pPr>
      <w:commentRangeStart w:id="238"/>
      <w:proofErr w:type="spellStart"/>
      <w:r w:rsidRPr="001038E4">
        <w:rPr>
          <w:b/>
          <w:bCs/>
        </w:rPr>
        <w:lastRenderedPageBreak/>
        <w:t>Perceived</w:t>
      </w:r>
      <w:proofErr w:type="spellEnd"/>
      <w:r w:rsidRPr="001038E4">
        <w:rPr>
          <w:b/>
          <w:bCs/>
        </w:rPr>
        <w:t xml:space="preserve"> Stress </w:t>
      </w:r>
      <w:proofErr w:type="spellStart"/>
      <w:r w:rsidRPr="001038E4">
        <w:rPr>
          <w:b/>
          <w:bCs/>
        </w:rPr>
        <w:t>Scale</w:t>
      </w:r>
      <w:proofErr w:type="spellEnd"/>
      <w:r>
        <w:rPr>
          <w:b/>
          <w:bCs/>
        </w:rPr>
        <w:t xml:space="preserve"> (</w:t>
      </w:r>
      <w:r w:rsidR="0094756E" w:rsidRPr="0094756E">
        <w:rPr>
          <w:b/>
          <w:bCs/>
        </w:rPr>
        <w:t>PSS</w:t>
      </w:r>
      <w:r>
        <w:rPr>
          <w:b/>
          <w:bCs/>
        </w:rPr>
        <w:t>)</w:t>
      </w:r>
      <w:commentRangeEnd w:id="238"/>
      <w:r>
        <w:rPr>
          <w:rStyle w:val="Kommentarzeichen"/>
          <w:rFonts w:asciiTheme="minorHAnsi" w:eastAsiaTheme="minorHAnsi" w:hAnsiTheme="minorHAnsi" w:cstheme="minorBidi"/>
        </w:rPr>
        <w:commentReference w:id="238"/>
      </w:r>
    </w:p>
    <w:p w14:paraId="2AC34945" w14:textId="4CFC483E" w:rsidR="0094756E" w:rsidRDefault="001038E4" w:rsidP="0094756E">
      <w:pPr>
        <w:spacing w:after="0" w:line="240" w:lineRule="auto"/>
        <w:rPr>
          <w:rFonts w:ascii="Times New Roman" w:eastAsia="Times New Roman" w:hAnsi="Times New Roman" w:cs="Times New Roman"/>
          <w:color w:val="000000"/>
          <w:sz w:val="24"/>
          <w:szCs w:val="24"/>
          <w:lang w:eastAsia="de-DE"/>
        </w:rPr>
      </w:pPr>
      <w:r>
        <w:rPr>
          <w:rFonts w:ascii="Times New Roman" w:eastAsia="Times New Roman" w:hAnsi="Times New Roman" w:cs="Times New Roman"/>
          <w:noProof/>
          <w:color w:val="000000"/>
          <w:sz w:val="24"/>
          <w:szCs w:val="24"/>
          <w:lang w:eastAsia="de-DE"/>
        </w:rPr>
        <w:drawing>
          <wp:inline distT="0" distB="0" distL="0" distR="0" wp14:anchorId="056C5F79" wp14:editId="1699CD95">
            <wp:extent cx="5508978" cy="5206287"/>
            <wp:effectExtent l="0" t="0" r="3175" b="1270"/>
            <wp:docPr id="16" name="Grafik 1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isch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5512248" cy="5209377"/>
                    </a:xfrm>
                    <a:prstGeom prst="rect">
                      <a:avLst/>
                    </a:prstGeom>
                  </pic:spPr>
                </pic:pic>
              </a:graphicData>
            </a:graphic>
          </wp:inline>
        </w:drawing>
      </w:r>
    </w:p>
    <w:p w14:paraId="6A763B73" w14:textId="1C068351" w:rsidR="00ED1461" w:rsidRDefault="00ED1461" w:rsidP="001038E4">
      <w:pPr>
        <w:rPr>
          <w:rFonts w:asciiTheme="majorHAnsi" w:eastAsiaTheme="majorEastAsia" w:hAnsiTheme="majorHAnsi" w:cstheme="majorBidi"/>
          <w:b/>
          <w:bCs/>
          <w:color w:val="2F5496" w:themeColor="accent1" w:themeShade="BF"/>
          <w:sz w:val="32"/>
          <w:szCs w:val="32"/>
        </w:rPr>
      </w:pPr>
    </w:p>
    <w:p w14:paraId="6282779B" w14:textId="77777777" w:rsidR="001038E4" w:rsidRDefault="001038E4">
      <w:pPr>
        <w:rPr>
          <w:rFonts w:asciiTheme="majorHAnsi" w:eastAsiaTheme="majorEastAsia" w:hAnsiTheme="majorHAnsi" w:cstheme="majorBidi"/>
          <w:b/>
          <w:bCs/>
          <w:color w:val="2F5496" w:themeColor="accent1" w:themeShade="BF"/>
          <w:sz w:val="32"/>
          <w:szCs w:val="32"/>
        </w:rPr>
      </w:pPr>
      <w:r>
        <w:rPr>
          <w:b/>
          <w:bCs/>
        </w:rPr>
        <w:br w:type="page"/>
      </w:r>
    </w:p>
    <w:p w14:paraId="53234B74" w14:textId="045F9923" w:rsidR="0094756E" w:rsidRPr="00ED1461" w:rsidRDefault="007C58E3" w:rsidP="00ED1461">
      <w:pPr>
        <w:pStyle w:val="berschrift1"/>
        <w:rPr>
          <w:b/>
          <w:bCs/>
        </w:rPr>
      </w:pPr>
      <w:commentRangeStart w:id="239"/>
      <w:r w:rsidRPr="007C58E3">
        <w:rPr>
          <w:b/>
          <w:bCs/>
        </w:rPr>
        <w:lastRenderedPageBreak/>
        <w:t xml:space="preserve">Multidimensional Fatigue </w:t>
      </w:r>
      <w:proofErr w:type="spellStart"/>
      <w:r w:rsidRPr="007C58E3">
        <w:rPr>
          <w:b/>
          <w:bCs/>
        </w:rPr>
        <w:t>Inventory</w:t>
      </w:r>
      <w:proofErr w:type="spellEnd"/>
      <w:r>
        <w:rPr>
          <w:b/>
          <w:bCs/>
        </w:rPr>
        <w:t xml:space="preserve"> (</w:t>
      </w:r>
      <w:r w:rsidR="0094756E" w:rsidRPr="0094756E">
        <w:rPr>
          <w:b/>
          <w:bCs/>
        </w:rPr>
        <w:t>MFI-20</w:t>
      </w:r>
      <w:r>
        <w:rPr>
          <w:b/>
          <w:bCs/>
        </w:rPr>
        <w:t>)</w:t>
      </w:r>
      <w:commentRangeEnd w:id="239"/>
      <w:r w:rsidR="00D26B46">
        <w:rPr>
          <w:rStyle w:val="Kommentarzeichen"/>
          <w:rFonts w:asciiTheme="minorHAnsi" w:eastAsiaTheme="minorHAnsi" w:hAnsiTheme="minorHAnsi" w:cstheme="minorBidi"/>
        </w:rPr>
        <w:commentReference w:id="239"/>
      </w:r>
    </w:p>
    <w:p w14:paraId="7B47AA04" w14:textId="77777777" w:rsidR="007C58E3" w:rsidRPr="00AA7418" w:rsidRDefault="007C58E3" w:rsidP="007C58E3">
      <w:pPr>
        <w:jc w:val="both"/>
      </w:pPr>
      <w:r w:rsidRPr="00AA7418">
        <w:t>Durch die folgenden Aussagen möchten wir erfahren, wie Sie sich in letzter Zeit fühlten. Nehmen wir das Beispiel an:</w:t>
      </w:r>
      <w:r>
        <w:tab/>
      </w:r>
      <w:r>
        <w:br/>
      </w:r>
      <w:r w:rsidRPr="00AA7418">
        <w:tab/>
      </w:r>
      <w:r w:rsidRPr="00AA7418">
        <w:tab/>
      </w:r>
      <w:r>
        <w:t xml:space="preserve">                                </w:t>
      </w:r>
      <w:proofErr w:type="gramStart"/>
      <w:r>
        <w:t xml:space="preserve">   </w:t>
      </w:r>
      <w:r w:rsidRPr="00AA7418">
        <w:t>„</w:t>
      </w:r>
      <w:proofErr w:type="gramEnd"/>
      <w:r w:rsidRPr="00AA7418">
        <w:t>Ich fühle mich entspannt“</w:t>
      </w:r>
    </w:p>
    <w:p w14:paraId="07524E66" w14:textId="77777777" w:rsidR="007C58E3" w:rsidRPr="00AA7418" w:rsidRDefault="007C58E3" w:rsidP="007C58E3">
      <w:pPr>
        <w:jc w:val="both"/>
      </w:pPr>
      <w:r w:rsidRPr="00AA7418">
        <w:t xml:space="preserve">Wenn Sie glauben, dass dies wirklich zutrifft und Sie sich in letzter Zeit wirklich entspannt fühlten, dann sollten Sie das Kästchen ganz links ankreuzen. Je weniger Sie mit der vorgegebenen Aussage übereinstimmen, umso weiter rücken Sie das Kreuz in Richtung „nein, das trifft nicht zu“. </w:t>
      </w:r>
    </w:p>
    <w:p w14:paraId="7B9644BE" w14:textId="77777777" w:rsidR="007C58E3" w:rsidRPr="00AA7418" w:rsidRDefault="007C58E3" w:rsidP="007C58E3">
      <w:pPr>
        <w:jc w:val="both"/>
      </w:pPr>
      <w:r w:rsidRPr="00AA7418">
        <w:t>Bitte übergehen Sie keine der Aussagen und machen Sie für jede Aussage ein Kreuz.</w:t>
      </w:r>
    </w:p>
    <w:tbl>
      <w:tblPr>
        <w:tblStyle w:val="Tabellenraster"/>
        <w:tblW w:w="9097" w:type="dxa"/>
        <w:tblLook w:val="04A0" w:firstRow="1" w:lastRow="0" w:firstColumn="1" w:lastColumn="0" w:noHBand="0" w:noVBand="1"/>
      </w:tblPr>
      <w:tblGrid>
        <w:gridCol w:w="562"/>
        <w:gridCol w:w="4031"/>
        <w:gridCol w:w="1181"/>
        <w:gridCol w:w="889"/>
        <w:gridCol w:w="748"/>
        <w:gridCol w:w="664"/>
        <w:gridCol w:w="1022"/>
      </w:tblGrid>
      <w:tr w:rsidR="007C58E3" w:rsidRPr="009207CA" w14:paraId="7A340F15" w14:textId="77777777" w:rsidTr="00100ADB">
        <w:tc>
          <w:tcPr>
            <w:tcW w:w="562" w:type="dxa"/>
          </w:tcPr>
          <w:p w14:paraId="4ED814E0" w14:textId="77777777" w:rsidR="007C58E3" w:rsidRDefault="007C58E3" w:rsidP="00100ADB"/>
        </w:tc>
        <w:tc>
          <w:tcPr>
            <w:tcW w:w="4031" w:type="dxa"/>
          </w:tcPr>
          <w:p w14:paraId="52A5A5EC" w14:textId="77777777" w:rsidR="007C58E3" w:rsidRDefault="007C58E3" w:rsidP="00100ADB"/>
        </w:tc>
        <w:tc>
          <w:tcPr>
            <w:tcW w:w="1181" w:type="dxa"/>
          </w:tcPr>
          <w:p w14:paraId="37DB32B1" w14:textId="77777777" w:rsidR="007C58E3" w:rsidRPr="009207CA" w:rsidRDefault="007C58E3" w:rsidP="00100ADB">
            <w:pPr>
              <w:jc w:val="center"/>
              <w:rPr>
                <w:b/>
              </w:rPr>
            </w:pPr>
            <w:r w:rsidRPr="009207CA">
              <w:rPr>
                <w:b/>
              </w:rPr>
              <w:t>1</w:t>
            </w:r>
          </w:p>
          <w:p w14:paraId="6F346F9D" w14:textId="77777777" w:rsidR="007C58E3" w:rsidRPr="009207CA" w:rsidRDefault="007C58E3" w:rsidP="00100ADB">
            <w:pPr>
              <w:jc w:val="center"/>
              <w:rPr>
                <w:b/>
              </w:rPr>
            </w:pPr>
            <w:r>
              <w:rPr>
                <w:b/>
              </w:rPr>
              <w:t xml:space="preserve">Ja, das trifft zu </w:t>
            </w:r>
          </w:p>
        </w:tc>
        <w:tc>
          <w:tcPr>
            <w:tcW w:w="889" w:type="dxa"/>
          </w:tcPr>
          <w:p w14:paraId="49AAC688" w14:textId="77777777" w:rsidR="007C58E3" w:rsidRPr="009207CA" w:rsidRDefault="007C58E3" w:rsidP="00100ADB">
            <w:pPr>
              <w:jc w:val="center"/>
              <w:rPr>
                <w:b/>
              </w:rPr>
            </w:pPr>
            <w:r w:rsidRPr="009207CA">
              <w:rPr>
                <w:b/>
              </w:rPr>
              <w:t>2</w:t>
            </w:r>
          </w:p>
        </w:tc>
        <w:tc>
          <w:tcPr>
            <w:tcW w:w="748" w:type="dxa"/>
          </w:tcPr>
          <w:p w14:paraId="378F29D8" w14:textId="77777777" w:rsidR="007C58E3" w:rsidRPr="009207CA" w:rsidRDefault="007C58E3" w:rsidP="00100ADB">
            <w:pPr>
              <w:jc w:val="center"/>
              <w:rPr>
                <w:b/>
              </w:rPr>
            </w:pPr>
            <w:r w:rsidRPr="009207CA">
              <w:rPr>
                <w:b/>
              </w:rPr>
              <w:t>3</w:t>
            </w:r>
          </w:p>
        </w:tc>
        <w:tc>
          <w:tcPr>
            <w:tcW w:w="664" w:type="dxa"/>
          </w:tcPr>
          <w:p w14:paraId="0A452687" w14:textId="77777777" w:rsidR="007C58E3" w:rsidRPr="009207CA" w:rsidRDefault="007C58E3" w:rsidP="00100ADB">
            <w:pPr>
              <w:jc w:val="center"/>
              <w:rPr>
                <w:b/>
              </w:rPr>
            </w:pPr>
            <w:r w:rsidRPr="009207CA">
              <w:rPr>
                <w:b/>
              </w:rPr>
              <w:t>4</w:t>
            </w:r>
          </w:p>
        </w:tc>
        <w:tc>
          <w:tcPr>
            <w:tcW w:w="1022" w:type="dxa"/>
          </w:tcPr>
          <w:p w14:paraId="19E3C177" w14:textId="77777777" w:rsidR="007C58E3" w:rsidRPr="009207CA" w:rsidRDefault="007C58E3" w:rsidP="00100ADB">
            <w:pPr>
              <w:jc w:val="center"/>
              <w:rPr>
                <w:b/>
              </w:rPr>
            </w:pPr>
            <w:r w:rsidRPr="009207CA">
              <w:rPr>
                <w:b/>
              </w:rPr>
              <w:t>5</w:t>
            </w:r>
          </w:p>
          <w:p w14:paraId="5181C374" w14:textId="77777777" w:rsidR="007C58E3" w:rsidRPr="009207CA" w:rsidRDefault="007C58E3" w:rsidP="00100ADB">
            <w:pPr>
              <w:jc w:val="center"/>
              <w:rPr>
                <w:b/>
              </w:rPr>
            </w:pPr>
            <w:r>
              <w:rPr>
                <w:b/>
              </w:rPr>
              <w:t>Nein, das trifft nicht zu</w:t>
            </w:r>
          </w:p>
        </w:tc>
      </w:tr>
      <w:tr w:rsidR="007C58E3" w:rsidRPr="009207CA" w14:paraId="3A5C4F1A" w14:textId="77777777" w:rsidTr="00100ADB">
        <w:trPr>
          <w:trHeight w:val="497"/>
        </w:trPr>
        <w:tc>
          <w:tcPr>
            <w:tcW w:w="562" w:type="dxa"/>
          </w:tcPr>
          <w:p w14:paraId="3A337F95" w14:textId="77777777" w:rsidR="007C58E3" w:rsidRDefault="007C58E3" w:rsidP="00100ADB">
            <w:r>
              <w:t>1</w:t>
            </w:r>
          </w:p>
        </w:tc>
        <w:tc>
          <w:tcPr>
            <w:tcW w:w="4031" w:type="dxa"/>
          </w:tcPr>
          <w:p w14:paraId="64B240C8" w14:textId="77777777" w:rsidR="007C58E3" w:rsidRDefault="007C58E3" w:rsidP="00100ADB">
            <w:r>
              <w:t>Ich fühle mich leistungsfähig.</w:t>
            </w:r>
          </w:p>
        </w:tc>
        <w:tc>
          <w:tcPr>
            <w:tcW w:w="1181" w:type="dxa"/>
          </w:tcPr>
          <w:p w14:paraId="256C27B4" w14:textId="77777777" w:rsidR="007C58E3" w:rsidRPr="009207CA" w:rsidRDefault="007C58E3" w:rsidP="00100ADB">
            <w:pPr>
              <w:jc w:val="center"/>
              <w:rPr>
                <w:b/>
              </w:rPr>
            </w:pPr>
          </w:p>
        </w:tc>
        <w:tc>
          <w:tcPr>
            <w:tcW w:w="889" w:type="dxa"/>
          </w:tcPr>
          <w:p w14:paraId="413BDF36" w14:textId="77777777" w:rsidR="007C58E3" w:rsidRPr="009207CA" w:rsidRDefault="007C58E3" w:rsidP="00100ADB">
            <w:pPr>
              <w:jc w:val="center"/>
              <w:rPr>
                <w:b/>
              </w:rPr>
            </w:pPr>
          </w:p>
        </w:tc>
        <w:tc>
          <w:tcPr>
            <w:tcW w:w="748" w:type="dxa"/>
          </w:tcPr>
          <w:p w14:paraId="30EEE4A6" w14:textId="77777777" w:rsidR="007C58E3" w:rsidRPr="009207CA" w:rsidRDefault="007C58E3" w:rsidP="00100ADB">
            <w:pPr>
              <w:jc w:val="center"/>
              <w:rPr>
                <w:b/>
              </w:rPr>
            </w:pPr>
          </w:p>
        </w:tc>
        <w:tc>
          <w:tcPr>
            <w:tcW w:w="664" w:type="dxa"/>
          </w:tcPr>
          <w:p w14:paraId="57C67976" w14:textId="77777777" w:rsidR="007C58E3" w:rsidRPr="009207CA" w:rsidRDefault="007C58E3" w:rsidP="00100ADB">
            <w:pPr>
              <w:jc w:val="center"/>
              <w:rPr>
                <w:b/>
              </w:rPr>
            </w:pPr>
          </w:p>
        </w:tc>
        <w:tc>
          <w:tcPr>
            <w:tcW w:w="1022" w:type="dxa"/>
          </w:tcPr>
          <w:p w14:paraId="742E96CE" w14:textId="77777777" w:rsidR="007C58E3" w:rsidRPr="009207CA" w:rsidRDefault="007C58E3" w:rsidP="00100ADB">
            <w:pPr>
              <w:jc w:val="center"/>
              <w:rPr>
                <w:b/>
              </w:rPr>
            </w:pPr>
          </w:p>
        </w:tc>
      </w:tr>
      <w:tr w:rsidR="007C58E3" w:rsidRPr="009207CA" w14:paraId="29919465" w14:textId="77777777" w:rsidTr="00100ADB">
        <w:tc>
          <w:tcPr>
            <w:tcW w:w="562" w:type="dxa"/>
          </w:tcPr>
          <w:p w14:paraId="02537270" w14:textId="77777777" w:rsidR="007C58E3" w:rsidRDefault="007C58E3" w:rsidP="00100ADB">
            <w:r>
              <w:t>2</w:t>
            </w:r>
          </w:p>
        </w:tc>
        <w:tc>
          <w:tcPr>
            <w:tcW w:w="4031" w:type="dxa"/>
          </w:tcPr>
          <w:p w14:paraId="5659EBEF" w14:textId="77777777" w:rsidR="007C58E3" w:rsidRDefault="007C58E3" w:rsidP="00100ADB">
            <w:r w:rsidRPr="005800B7">
              <w:t>Körperlich fühle ich mich in der Lage, nur wenig zu tun</w:t>
            </w:r>
            <w:r>
              <w:t>.</w:t>
            </w:r>
          </w:p>
        </w:tc>
        <w:tc>
          <w:tcPr>
            <w:tcW w:w="1181" w:type="dxa"/>
          </w:tcPr>
          <w:p w14:paraId="52BD00F9" w14:textId="77777777" w:rsidR="007C58E3" w:rsidRPr="009207CA" w:rsidRDefault="007C58E3" w:rsidP="00100ADB">
            <w:pPr>
              <w:jc w:val="center"/>
              <w:rPr>
                <w:b/>
              </w:rPr>
            </w:pPr>
          </w:p>
        </w:tc>
        <w:tc>
          <w:tcPr>
            <w:tcW w:w="889" w:type="dxa"/>
          </w:tcPr>
          <w:p w14:paraId="37DB366F" w14:textId="77777777" w:rsidR="007C58E3" w:rsidRPr="009207CA" w:rsidRDefault="007C58E3" w:rsidP="00100ADB">
            <w:pPr>
              <w:jc w:val="center"/>
              <w:rPr>
                <w:b/>
              </w:rPr>
            </w:pPr>
          </w:p>
        </w:tc>
        <w:tc>
          <w:tcPr>
            <w:tcW w:w="748" w:type="dxa"/>
          </w:tcPr>
          <w:p w14:paraId="6FC42254" w14:textId="77777777" w:rsidR="007C58E3" w:rsidRPr="009207CA" w:rsidRDefault="007C58E3" w:rsidP="00100ADB">
            <w:pPr>
              <w:jc w:val="center"/>
              <w:rPr>
                <w:b/>
              </w:rPr>
            </w:pPr>
          </w:p>
        </w:tc>
        <w:tc>
          <w:tcPr>
            <w:tcW w:w="664" w:type="dxa"/>
          </w:tcPr>
          <w:p w14:paraId="5265E0D5" w14:textId="77777777" w:rsidR="007C58E3" w:rsidRPr="009207CA" w:rsidRDefault="007C58E3" w:rsidP="00100ADB">
            <w:pPr>
              <w:jc w:val="center"/>
              <w:rPr>
                <w:b/>
              </w:rPr>
            </w:pPr>
          </w:p>
        </w:tc>
        <w:tc>
          <w:tcPr>
            <w:tcW w:w="1022" w:type="dxa"/>
          </w:tcPr>
          <w:p w14:paraId="296F3002" w14:textId="77777777" w:rsidR="007C58E3" w:rsidRPr="009207CA" w:rsidRDefault="007C58E3" w:rsidP="00100ADB">
            <w:pPr>
              <w:jc w:val="center"/>
              <w:rPr>
                <w:b/>
              </w:rPr>
            </w:pPr>
          </w:p>
        </w:tc>
      </w:tr>
      <w:tr w:rsidR="007C58E3" w:rsidRPr="009207CA" w14:paraId="0E87C57B" w14:textId="77777777" w:rsidTr="00100ADB">
        <w:trPr>
          <w:trHeight w:val="583"/>
        </w:trPr>
        <w:tc>
          <w:tcPr>
            <w:tcW w:w="562" w:type="dxa"/>
          </w:tcPr>
          <w:p w14:paraId="50F6AE19" w14:textId="77777777" w:rsidR="007C58E3" w:rsidRDefault="007C58E3" w:rsidP="00100ADB">
            <w:r>
              <w:t>3</w:t>
            </w:r>
          </w:p>
        </w:tc>
        <w:tc>
          <w:tcPr>
            <w:tcW w:w="4031" w:type="dxa"/>
          </w:tcPr>
          <w:p w14:paraId="2281D2E5" w14:textId="77777777" w:rsidR="007C58E3" w:rsidRDefault="007C58E3" w:rsidP="00100ADB">
            <w:r>
              <w:t xml:space="preserve">Ich fühle mich sehr aktiv. </w:t>
            </w:r>
          </w:p>
        </w:tc>
        <w:tc>
          <w:tcPr>
            <w:tcW w:w="1181" w:type="dxa"/>
          </w:tcPr>
          <w:p w14:paraId="69845E8D" w14:textId="77777777" w:rsidR="007C58E3" w:rsidRPr="009207CA" w:rsidRDefault="007C58E3" w:rsidP="00100ADB">
            <w:pPr>
              <w:jc w:val="center"/>
              <w:rPr>
                <w:b/>
              </w:rPr>
            </w:pPr>
          </w:p>
        </w:tc>
        <w:tc>
          <w:tcPr>
            <w:tcW w:w="889" w:type="dxa"/>
          </w:tcPr>
          <w:p w14:paraId="162C2C61" w14:textId="77777777" w:rsidR="007C58E3" w:rsidRPr="009207CA" w:rsidRDefault="007C58E3" w:rsidP="00100ADB">
            <w:pPr>
              <w:jc w:val="center"/>
              <w:rPr>
                <w:b/>
              </w:rPr>
            </w:pPr>
          </w:p>
        </w:tc>
        <w:tc>
          <w:tcPr>
            <w:tcW w:w="748" w:type="dxa"/>
          </w:tcPr>
          <w:p w14:paraId="37AF40F5" w14:textId="77777777" w:rsidR="007C58E3" w:rsidRPr="009207CA" w:rsidRDefault="007C58E3" w:rsidP="00100ADB">
            <w:pPr>
              <w:jc w:val="center"/>
              <w:rPr>
                <w:b/>
              </w:rPr>
            </w:pPr>
          </w:p>
        </w:tc>
        <w:tc>
          <w:tcPr>
            <w:tcW w:w="664" w:type="dxa"/>
          </w:tcPr>
          <w:p w14:paraId="595BC7ED" w14:textId="77777777" w:rsidR="007C58E3" w:rsidRPr="009207CA" w:rsidRDefault="007C58E3" w:rsidP="00100ADB">
            <w:pPr>
              <w:jc w:val="center"/>
              <w:rPr>
                <w:b/>
              </w:rPr>
            </w:pPr>
          </w:p>
        </w:tc>
        <w:tc>
          <w:tcPr>
            <w:tcW w:w="1022" w:type="dxa"/>
          </w:tcPr>
          <w:p w14:paraId="3111AF88" w14:textId="77777777" w:rsidR="007C58E3" w:rsidRPr="009207CA" w:rsidRDefault="007C58E3" w:rsidP="00100ADB">
            <w:pPr>
              <w:jc w:val="center"/>
              <w:rPr>
                <w:b/>
              </w:rPr>
            </w:pPr>
          </w:p>
        </w:tc>
      </w:tr>
      <w:tr w:rsidR="007C58E3" w:rsidRPr="009207CA" w14:paraId="59EA9BB3" w14:textId="77777777" w:rsidTr="00100ADB">
        <w:tc>
          <w:tcPr>
            <w:tcW w:w="562" w:type="dxa"/>
          </w:tcPr>
          <w:p w14:paraId="09AFC7B1" w14:textId="77777777" w:rsidR="007C58E3" w:rsidRDefault="007C58E3" w:rsidP="00100ADB">
            <w:r>
              <w:t>4</w:t>
            </w:r>
          </w:p>
        </w:tc>
        <w:tc>
          <w:tcPr>
            <w:tcW w:w="4031" w:type="dxa"/>
          </w:tcPr>
          <w:p w14:paraId="378C9A22" w14:textId="77777777" w:rsidR="007C58E3" w:rsidRDefault="007C58E3" w:rsidP="00100ADB">
            <w:r w:rsidRPr="005800B7">
              <w:t>Ich habe Lust, alle möglichen schönen Dinge zu unternehmen</w:t>
            </w:r>
            <w:r>
              <w:t xml:space="preserve">. </w:t>
            </w:r>
          </w:p>
        </w:tc>
        <w:tc>
          <w:tcPr>
            <w:tcW w:w="1181" w:type="dxa"/>
          </w:tcPr>
          <w:p w14:paraId="2801D31C" w14:textId="77777777" w:rsidR="007C58E3" w:rsidRPr="009207CA" w:rsidRDefault="007C58E3" w:rsidP="00100ADB">
            <w:pPr>
              <w:jc w:val="center"/>
              <w:rPr>
                <w:b/>
              </w:rPr>
            </w:pPr>
          </w:p>
        </w:tc>
        <w:tc>
          <w:tcPr>
            <w:tcW w:w="889" w:type="dxa"/>
          </w:tcPr>
          <w:p w14:paraId="690C9AF5" w14:textId="77777777" w:rsidR="007C58E3" w:rsidRPr="009207CA" w:rsidRDefault="007C58E3" w:rsidP="00100ADB">
            <w:pPr>
              <w:jc w:val="center"/>
              <w:rPr>
                <w:b/>
              </w:rPr>
            </w:pPr>
          </w:p>
        </w:tc>
        <w:tc>
          <w:tcPr>
            <w:tcW w:w="748" w:type="dxa"/>
          </w:tcPr>
          <w:p w14:paraId="23A19547" w14:textId="77777777" w:rsidR="007C58E3" w:rsidRPr="009207CA" w:rsidRDefault="007C58E3" w:rsidP="00100ADB">
            <w:pPr>
              <w:jc w:val="center"/>
              <w:rPr>
                <w:b/>
              </w:rPr>
            </w:pPr>
          </w:p>
        </w:tc>
        <w:tc>
          <w:tcPr>
            <w:tcW w:w="664" w:type="dxa"/>
          </w:tcPr>
          <w:p w14:paraId="08E88A55" w14:textId="77777777" w:rsidR="007C58E3" w:rsidRPr="009207CA" w:rsidRDefault="007C58E3" w:rsidP="00100ADB">
            <w:pPr>
              <w:jc w:val="center"/>
              <w:rPr>
                <w:b/>
              </w:rPr>
            </w:pPr>
          </w:p>
        </w:tc>
        <w:tc>
          <w:tcPr>
            <w:tcW w:w="1022" w:type="dxa"/>
          </w:tcPr>
          <w:p w14:paraId="5C0F8192" w14:textId="77777777" w:rsidR="007C58E3" w:rsidRPr="009207CA" w:rsidRDefault="007C58E3" w:rsidP="00100ADB">
            <w:pPr>
              <w:jc w:val="center"/>
              <w:rPr>
                <w:b/>
              </w:rPr>
            </w:pPr>
          </w:p>
        </w:tc>
      </w:tr>
      <w:tr w:rsidR="007C58E3" w:rsidRPr="009207CA" w14:paraId="5174E89E" w14:textId="77777777" w:rsidTr="00100ADB">
        <w:tc>
          <w:tcPr>
            <w:tcW w:w="562" w:type="dxa"/>
          </w:tcPr>
          <w:p w14:paraId="1863FDD1" w14:textId="77777777" w:rsidR="007C58E3" w:rsidRDefault="007C58E3" w:rsidP="00100ADB">
            <w:r>
              <w:t>5</w:t>
            </w:r>
          </w:p>
        </w:tc>
        <w:tc>
          <w:tcPr>
            <w:tcW w:w="4031" w:type="dxa"/>
          </w:tcPr>
          <w:p w14:paraId="4F0D01F5" w14:textId="77777777" w:rsidR="007C58E3" w:rsidRDefault="007C58E3" w:rsidP="00100ADB">
            <w:r>
              <w:t xml:space="preserve">Ich fühle mich müde. </w:t>
            </w:r>
          </w:p>
        </w:tc>
        <w:tc>
          <w:tcPr>
            <w:tcW w:w="1181" w:type="dxa"/>
          </w:tcPr>
          <w:p w14:paraId="4110F556" w14:textId="77777777" w:rsidR="007C58E3" w:rsidRPr="009207CA" w:rsidRDefault="007C58E3" w:rsidP="00100ADB">
            <w:pPr>
              <w:jc w:val="center"/>
              <w:rPr>
                <w:b/>
              </w:rPr>
            </w:pPr>
          </w:p>
        </w:tc>
        <w:tc>
          <w:tcPr>
            <w:tcW w:w="889" w:type="dxa"/>
          </w:tcPr>
          <w:p w14:paraId="42A0BC35" w14:textId="77777777" w:rsidR="007C58E3" w:rsidRPr="009207CA" w:rsidRDefault="007C58E3" w:rsidP="00100ADB">
            <w:pPr>
              <w:jc w:val="center"/>
              <w:rPr>
                <w:b/>
              </w:rPr>
            </w:pPr>
          </w:p>
        </w:tc>
        <w:tc>
          <w:tcPr>
            <w:tcW w:w="748" w:type="dxa"/>
          </w:tcPr>
          <w:p w14:paraId="2B612089" w14:textId="77777777" w:rsidR="007C58E3" w:rsidRPr="009207CA" w:rsidRDefault="007C58E3" w:rsidP="00100ADB">
            <w:pPr>
              <w:jc w:val="center"/>
              <w:rPr>
                <w:b/>
              </w:rPr>
            </w:pPr>
          </w:p>
        </w:tc>
        <w:tc>
          <w:tcPr>
            <w:tcW w:w="664" w:type="dxa"/>
          </w:tcPr>
          <w:p w14:paraId="4829F518" w14:textId="77777777" w:rsidR="007C58E3" w:rsidRPr="009207CA" w:rsidRDefault="007C58E3" w:rsidP="00100ADB">
            <w:pPr>
              <w:jc w:val="center"/>
              <w:rPr>
                <w:b/>
              </w:rPr>
            </w:pPr>
          </w:p>
        </w:tc>
        <w:tc>
          <w:tcPr>
            <w:tcW w:w="1022" w:type="dxa"/>
          </w:tcPr>
          <w:p w14:paraId="0CAC84F2" w14:textId="77777777" w:rsidR="007C58E3" w:rsidRPr="009207CA" w:rsidRDefault="007C58E3" w:rsidP="00100ADB">
            <w:pPr>
              <w:jc w:val="center"/>
              <w:rPr>
                <w:b/>
              </w:rPr>
            </w:pPr>
          </w:p>
        </w:tc>
      </w:tr>
      <w:tr w:rsidR="007C58E3" w:rsidRPr="009207CA" w14:paraId="421E9833" w14:textId="77777777" w:rsidTr="00100ADB">
        <w:trPr>
          <w:trHeight w:val="611"/>
        </w:trPr>
        <w:tc>
          <w:tcPr>
            <w:tcW w:w="562" w:type="dxa"/>
          </w:tcPr>
          <w:p w14:paraId="0D0CD1CA" w14:textId="77777777" w:rsidR="007C58E3" w:rsidRDefault="007C58E3" w:rsidP="00100ADB">
            <w:r>
              <w:t>6</w:t>
            </w:r>
          </w:p>
        </w:tc>
        <w:tc>
          <w:tcPr>
            <w:tcW w:w="4031" w:type="dxa"/>
          </w:tcPr>
          <w:p w14:paraId="3FD8E46F" w14:textId="77777777" w:rsidR="007C58E3" w:rsidRDefault="007C58E3" w:rsidP="00100ADB">
            <w:r w:rsidRPr="005800B7">
              <w:t>Ich denke, dass ich an einem Tag viel erledige</w:t>
            </w:r>
            <w:r>
              <w:t>.</w:t>
            </w:r>
          </w:p>
        </w:tc>
        <w:tc>
          <w:tcPr>
            <w:tcW w:w="1181" w:type="dxa"/>
          </w:tcPr>
          <w:p w14:paraId="7EC05D0C" w14:textId="77777777" w:rsidR="007C58E3" w:rsidRPr="009207CA" w:rsidRDefault="007C58E3" w:rsidP="00100ADB">
            <w:pPr>
              <w:jc w:val="center"/>
              <w:rPr>
                <w:b/>
              </w:rPr>
            </w:pPr>
          </w:p>
        </w:tc>
        <w:tc>
          <w:tcPr>
            <w:tcW w:w="889" w:type="dxa"/>
          </w:tcPr>
          <w:p w14:paraId="34BE96B0" w14:textId="77777777" w:rsidR="007C58E3" w:rsidRPr="009207CA" w:rsidRDefault="007C58E3" w:rsidP="00100ADB">
            <w:pPr>
              <w:jc w:val="center"/>
              <w:rPr>
                <w:b/>
              </w:rPr>
            </w:pPr>
          </w:p>
        </w:tc>
        <w:tc>
          <w:tcPr>
            <w:tcW w:w="748" w:type="dxa"/>
          </w:tcPr>
          <w:p w14:paraId="0EA7A533" w14:textId="77777777" w:rsidR="007C58E3" w:rsidRPr="009207CA" w:rsidRDefault="007C58E3" w:rsidP="00100ADB">
            <w:pPr>
              <w:jc w:val="center"/>
              <w:rPr>
                <w:b/>
              </w:rPr>
            </w:pPr>
          </w:p>
        </w:tc>
        <w:tc>
          <w:tcPr>
            <w:tcW w:w="664" w:type="dxa"/>
          </w:tcPr>
          <w:p w14:paraId="50793F09" w14:textId="77777777" w:rsidR="007C58E3" w:rsidRPr="009207CA" w:rsidRDefault="007C58E3" w:rsidP="00100ADB">
            <w:pPr>
              <w:jc w:val="center"/>
              <w:rPr>
                <w:b/>
              </w:rPr>
            </w:pPr>
          </w:p>
        </w:tc>
        <w:tc>
          <w:tcPr>
            <w:tcW w:w="1022" w:type="dxa"/>
          </w:tcPr>
          <w:p w14:paraId="56742E3C" w14:textId="77777777" w:rsidR="007C58E3" w:rsidRPr="009207CA" w:rsidRDefault="007C58E3" w:rsidP="00100ADB">
            <w:pPr>
              <w:jc w:val="center"/>
              <w:rPr>
                <w:b/>
              </w:rPr>
            </w:pPr>
          </w:p>
        </w:tc>
      </w:tr>
      <w:tr w:rsidR="007C58E3" w:rsidRPr="009207CA" w14:paraId="3098F16E" w14:textId="77777777" w:rsidTr="00100ADB">
        <w:trPr>
          <w:trHeight w:val="547"/>
        </w:trPr>
        <w:tc>
          <w:tcPr>
            <w:tcW w:w="562" w:type="dxa"/>
          </w:tcPr>
          <w:p w14:paraId="2AC1C5A7" w14:textId="77777777" w:rsidR="007C58E3" w:rsidRDefault="007C58E3" w:rsidP="00100ADB">
            <w:r>
              <w:t>7</w:t>
            </w:r>
          </w:p>
        </w:tc>
        <w:tc>
          <w:tcPr>
            <w:tcW w:w="4031" w:type="dxa"/>
          </w:tcPr>
          <w:p w14:paraId="66C86B70" w14:textId="77777777" w:rsidR="007C58E3" w:rsidRDefault="007C58E3" w:rsidP="00100ADB">
            <w:r w:rsidRPr="005800B7">
              <w:t>Wenn ich etwas tue, kann ich mich gut darauf konzentrieren</w:t>
            </w:r>
            <w:r>
              <w:t xml:space="preserve">. </w:t>
            </w:r>
          </w:p>
        </w:tc>
        <w:tc>
          <w:tcPr>
            <w:tcW w:w="1181" w:type="dxa"/>
          </w:tcPr>
          <w:p w14:paraId="31CE8460" w14:textId="77777777" w:rsidR="007C58E3" w:rsidRPr="009207CA" w:rsidRDefault="007C58E3" w:rsidP="00100ADB">
            <w:pPr>
              <w:jc w:val="center"/>
              <w:rPr>
                <w:b/>
              </w:rPr>
            </w:pPr>
          </w:p>
        </w:tc>
        <w:tc>
          <w:tcPr>
            <w:tcW w:w="889" w:type="dxa"/>
          </w:tcPr>
          <w:p w14:paraId="5AB924CD" w14:textId="77777777" w:rsidR="007C58E3" w:rsidRPr="009207CA" w:rsidRDefault="007C58E3" w:rsidP="00100ADB">
            <w:pPr>
              <w:jc w:val="center"/>
              <w:rPr>
                <w:b/>
              </w:rPr>
            </w:pPr>
          </w:p>
        </w:tc>
        <w:tc>
          <w:tcPr>
            <w:tcW w:w="748" w:type="dxa"/>
          </w:tcPr>
          <w:p w14:paraId="0BC5A2B8" w14:textId="77777777" w:rsidR="007C58E3" w:rsidRPr="009207CA" w:rsidRDefault="007C58E3" w:rsidP="00100ADB">
            <w:pPr>
              <w:jc w:val="center"/>
              <w:rPr>
                <w:b/>
              </w:rPr>
            </w:pPr>
          </w:p>
        </w:tc>
        <w:tc>
          <w:tcPr>
            <w:tcW w:w="664" w:type="dxa"/>
          </w:tcPr>
          <w:p w14:paraId="380022F1" w14:textId="77777777" w:rsidR="007C58E3" w:rsidRPr="009207CA" w:rsidRDefault="007C58E3" w:rsidP="00100ADB">
            <w:pPr>
              <w:jc w:val="center"/>
              <w:rPr>
                <w:b/>
              </w:rPr>
            </w:pPr>
          </w:p>
        </w:tc>
        <w:tc>
          <w:tcPr>
            <w:tcW w:w="1022" w:type="dxa"/>
          </w:tcPr>
          <w:p w14:paraId="784956EE" w14:textId="77777777" w:rsidR="007C58E3" w:rsidRPr="009207CA" w:rsidRDefault="007C58E3" w:rsidP="00100ADB">
            <w:pPr>
              <w:jc w:val="center"/>
              <w:rPr>
                <w:b/>
              </w:rPr>
            </w:pPr>
          </w:p>
        </w:tc>
      </w:tr>
      <w:tr w:rsidR="007C58E3" w:rsidRPr="009207CA" w14:paraId="3578B3E7" w14:textId="77777777" w:rsidTr="00100ADB">
        <w:trPr>
          <w:trHeight w:val="414"/>
        </w:trPr>
        <w:tc>
          <w:tcPr>
            <w:tcW w:w="562" w:type="dxa"/>
          </w:tcPr>
          <w:p w14:paraId="7672E44C" w14:textId="77777777" w:rsidR="007C58E3" w:rsidRDefault="007C58E3" w:rsidP="00100ADB">
            <w:r>
              <w:t>8</w:t>
            </w:r>
          </w:p>
        </w:tc>
        <w:tc>
          <w:tcPr>
            <w:tcW w:w="4031" w:type="dxa"/>
          </w:tcPr>
          <w:p w14:paraId="30AD218F" w14:textId="77777777" w:rsidR="007C58E3" w:rsidRDefault="007C58E3" w:rsidP="00100ADB">
            <w:r w:rsidRPr="005800B7">
              <w:t>Körperlich traue ich mir viel zu</w:t>
            </w:r>
            <w:r>
              <w:t>.</w:t>
            </w:r>
          </w:p>
        </w:tc>
        <w:tc>
          <w:tcPr>
            <w:tcW w:w="1181" w:type="dxa"/>
          </w:tcPr>
          <w:p w14:paraId="7CED3ECA" w14:textId="77777777" w:rsidR="007C58E3" w:rsidRPr="009207CA" w:rsidRDefault="007C58E3" w:rsidP="00100ADB">
            <w:pPr>
              <w:jc w:val="center"/>
              <w:rPr>
                <w:b/>
              </w:rPr>
            </w:pPr>
          </w:p>
        </w:tc>
        <w:tc>
          <w:tcPr>
            <w:tcW w:w="889" w:type="dxa"/>
          </w:tcPr>
          <w:p w14:paraId="348ED567" w14:textId="77777777" w:rsidR="007C58E3" w:rsidRPr="009207CA" w:rsidRDefault="007C58E3" w:rsidP="00100ADB">
            <w:pPr>
              <w:jc w:val="center"/>
              <w:rPr>
                <w:b/>
              </w:rPr>
            </w:pPr>
          </w:p>
        </w:tc>
        <w:tc>
          <w:tcPr>
            <w:tcW w:w="748" w:type="dxa"/>
          </w:tcPr>
          <w:p w14:paraId="669D9A5F" w14:textId="77777777" w:rsidR="007C58E3" w:rsidRPr="009207CA" w:rsidRDefault="007C58E3" w:rsidP="00100ADB">
            <w:pPr>
              <w:jc w:val="center"/>
              <w:rPr>
                <w:b/>
              </w:rPr>
            </w:pPr>
          </w:p>
        </w:tc>
        <w:tc>
          <w:tcPr>
            <w:tcW w:w="664" w:type="dxa"/>
          </w:tcPr>
          <w:p w14:paraId="47381311" w14:textId="77777777" w:rsidR="007C58E3" w:rsidRPr="009207CA" w:rsidRDefault="007C58E3" w:rsidP="00100ADB">
            <w:pPr>
              <w:jc w:val="center"/>
              <w:rPr>
                <w:b/>
              </w:rPr>
            </w:pPr>
          </w:p>
        </w:tc>
        <w:tc>
          <w:tcPr>
            <w:tcW w:w="1022" w:type="dxa"/>
          </w:tcPr>
          <w:p w14:paraId="4D4043E0" w14:textId="77777777" w:rsidR="007C58E3" w:rsidRPr="009207CA" w:rsidRDefault="007C58E3" w:rsidP="00100ADB">
            <w:pPr>
              <w:jc w:val="center"/>
              <w:rPr>
                <w:b/>
              </w:rPr>
            </w:pPr>
          </w:p>
        </w:tc>
      </w:tr>
      <w:tr w:rsidR="007C58E3" w:rsidRPr="009207CA" w14:paraId="72BDCD54" w14:textId="77777777" w:rsidTr="00100ADB">
        <w:trPr>
          <w:trHeight w:val="420"/>
        </w:trPr>
        <w:tc>
          <w:tcPr>
            <w:tcW w:w="562" w:type="dxa"/>
          </w:tcPr>
          <w:p w14:paraId="729A825A" w14:textId="77777777" w:rsidR="007C58E3" w:rsidRDefault="007C58E3" w:rsidP="00100ADB">
            <w:r>
              <w:t>9</w:t>
            </w:r>
          </w:p>
        </w:tc>
        <w:tc>
          <w:tcPr>
            <w:tcW w:w="4031" w:type="dxa"/>
          </w:tcPr>
          <w:p w14:paraId="2C87A3F1" w14:textId="77777777" w:rsidR="007C58E3" w:rsidRDefault="007C58E3" w:rsidP="00100ADB">
            <w:r w:rsidRPr="005800B7">
              <w:t>Ich fürchte mich davor, Dinge erledigen zu müssen</w:t>
            </w:r>
            <w:r>
              <w:t xml:space="preserve">. </w:t>
            </w:r>
          </w:p>
        </w:tc>
        <w:tc>
          <w:tcPr>
            <w:tcW w:w="1181" w:type="dxa"/>
          </w:tcPr>
          <w:p w14:paraId="6AA92818" w14:textId="77777777" w:rsidR="007C58E3" w:rsidRPr="009207CA" w:rsidRDefault="007C58E3" w:rsidP="00100ADB">
            <w:pPr>
              <w:jc w:val="center"/>
              <w:rPr>
                <w:b/>
              </w:rPr>
            </w:pPr>
          </w:p>
        </w:tc>
        <w:tc>
          <w:tcPr>
            <w:tcW w:w="889" w:type="dxa"/>
          </w:tcPr>
          <w:p w14:paraId="76740EDC" w14:textId="77777777" w:rsidR="007C58E3" w:rsidRPr="009207CA" w:rsidRDefault="007C58E3" w:rsidP="00100ADB">
            <w:pPr>
              <w:jc w:val="center"/>
              <w:rPr>
                <w:b/>
              </w:rPr>
            </w:pPr>
          </w:p>
        </w:tc>
        <w:tc>
          <w:tcPr>
            <w:tcW w:w="748" w:type="dxa"/>
          </w:tcPr>
          <w:p w14:paraId="5D6B0E93" w14:textId="77777777" w:rsidR="007C58E3" w:rsidRPr="009207CA" w:rsidRDefault="007C58E3" w:rsidP="00100ADB">
            <w:pPr>
              <w:jc w:val="center"/>
              <w:rPr>
                <w:b/>
              </w:rPr>
            </w:pPr>
          </w:p>
        </w:tc>
        <w:tc>
          <w:tcPr>
            <w:tcW w:w="664" w:type="dxa"/>
          </w:tcPr>
          <w:p w14:paraId="6F1AF298" w14:textId="77777777" w:rsidR="007C58E3" w:rsidRPr="009207CA" w:rsidRDefault="007C58E3" w:rsidP="00100ADB">
            <w:pPr>
              <w:jc w:val="center"/>
              <w:rPr>
                <w:b/>
              </w:rPr>
            </w:pPr>
          </w:p>
        </w:tc>
        <w:tc>
          <w:tcPr>
            <w:tcW w:w="1022" w:type="dxa"/>
          </w:tcPr>
          <w:p w14:paraId="77D99F36" w14:textId="77777777" w:rsidR="007C58E3" w:rsidRPr="009207CA" w:rsidRDefault="007C58E3" w:rsidP="00100ADB">
            <w:pPr>
              <w:jc w:val="center"/>
              <w:rPr>
                <w:b/>
              </w:rPr>
            </w:pPr>
          </w:p>
        </w:tc>
      </w:tr>
      <w:tr w:rsidR="007C58E3" w:rsidRPr="009207CA" w14:paraId="249418C3" w14:textId="77777777" w:rsidTr="00100ADB">
        <w:tc>
          <w:tcPr>
            <w:tcW w:w="562" w:type="dxa"/>
          </w:tcPr>
          <w:p w14:paraId="767B1350" w14:textId="77777777" w:rsidR="007C58E3" w:rsidRDefault="007C58E3" w:rsidP="00100ADB">
            <w:r>
              <w:t>10</w:t>
            </w:r>
          </w:p>
        </w:tc>
        <w:tc>
          <w:tcPr>
            <w:tcW w:w="4031" w:type="dxa"/>
          </w:tcPr>
          <w:p w14:paraId="6AA0D161" w14:textId="77777777" w:rsidR="007C58E3" w:rsidRDefault="007C58E3" w:rsidP="00100ADB">
            <w:r w:rsidRPr="005800B7">
              <w:t>Ich denke, dass ich an einem Tag sehr wenig tue</w:t>
            </w:r>
            <w:r>
              <w:t xml:space="preserve">. </w:t>
            </w:r>
          </w:p>
        </w:tc>
        <w:tc>
          <w:tcPr>
            <w:tcW w:w="1181" w:type="dxa"/>
          </w:tcPr>
          <w:p w14:paraId="368D770A" w14:textId="77777777" w:rsidR="007C58E3" w:rsidRPr="009207CA" w:rsidRDefault="007C58E3" w:rsidP="00100ADB">
            <w:pPr>
              <w:jc w:val="center"/>
              <w:rPr>
                <w:b/>
              </w:rPr>
            </w:pPr>
          </w:p>
        </w:tc>
        <w:tc>
          <w:tcPr>
            <w:tcW w:w="889" w:type="dxa"/>
          </w:tcPr>
          <w:p w14:paraId="6C1C9DB0" w14:textId="77777777" w:rsidR="007C58E3" w:rsidRPr="009207CA" w:rsidRDefault="007C58E3" w:rsidP="00100ADB">
            <w:pPr>
              <w:jc w:val="center"/>
              <w:rPr>
                <w:b/>
              </w:rPr>
            </w:pPr>
          </w:p>
        </w:tc>
        <w:tc>
          <w:tcPr>
            <w:tcW w:w="748" w:type="dxa"/>
          </w:tcPr>
          <w:p w14:paraId="20DA47B9" w14:textId="77777777" w:rsidR="007C58E3" w:rsidRPr="009207CA" w:rsidRDefault="007C58E3" w:rsidP="00100ADB">
            <w:pPr>
              <w:jc w:val="center"/>
              <w:rPr>
                <w:b/>
              </w:rPr>
            </w:pPr>
          </w:p>
        </w:tc>
        <w:tc>
          <w:tcPr>
            <w:tcW w:w="664" w:type="dxa"/>
          </w:tcPr>
          <w:p w14:paraId="70FE5580" w14:textId="77777777" w:rsidR="007C58E3" w:rsidRPr="009207CA" w:rsidRDefault="007C58E3" w:rsidP="00100ADB">
            <w:pPr>
              <w:jc w:val="center"/>
              <w:rPr>
                <w:b/>
              </w:rPr>
            </w:pPr>
          </w:p>
        </w:tc>
        <w:tc>
          <w:tcPr>
            <w:tcW w:w="1022" w:type="dxa"/>
          </w:tcPr>
          <w:p w14:paraId="682312C6" w14:textId="77777777" w:rsidR="007C58E3" w:rsidRPr="009207CA" w:rsidRDefault="007C58E3" w:rsidP="00100ADB">
            <w:pPr>
              <w:jc w:val="center"/>
              <w:rPr>
                <w:b/>
              </w:rPr>
            </w:pPr>
          </w:p>
        </w:tc>
      </w:tr>
      <w:tr w:rsidR="007C58E3" w:rsidRPr="009207CA" w14:paraId="74DB5238" w14:textId="77777777" w:rsidTr="00100ADB">
        <w:tc>
          <w:tcPr>
            <w:tcW w:w="562" w:type="dxa"/>
          </w:tcPr>
          <w:p w14:paraId="6086BAB8" w14:textId="77777777" w:rsidR="007C58E3" w:rsidRDefault="007C58E3" w:rsidP="00100ADB">
            <w:r>
              <w:t>11</w:t>
            </w:r>
          </w:p>
        </w:tc>
        <w:tc>
          <w:tcPr>
            <w:tcW w:w="4031" w:type="dxa"/>
          </w:tcPr>
          <w:p w14:paraId="2BB6026E" w14:textId="77777777" w:rsidR="007C58E3" w:rsidRDefault="007C58E3" w:rsidP="00100ADB">
            <w:r w:rsidRPr="005800B7">
              <w:t>Ich kann mich gut konzentrieren</w:t>
            </w:r>
          </w:p>
        </w:tc>
        <w:tc>
          <w:tcPr>
            <w:tcW w:w="1181" w:type="dxa"/>
          </w:tcPr>
          <w:p w14:paraId="00880AC9" w14:textId="77777777" w:rsidR="007C58E3" w:rsidRPr="009207CA" w:rsidRDefault="007C58E3" w:rsidP="00100ADB">
            <w:pPr>
              <w:jc w:val="center"/>
              <w:rPr>
                <w:b/>
              </w:rPr>
            </w:pPr>
          </w:p>
        </w:tc>
        <w:tc>
          <w:tcPr>
            <w:tcW w:w="889" w:type="dxa"/>
          </w:tcPr>
          <w:p w14:paraId="7E1265CE" w14:textId="77777777" w:rsidR="007C58E3" w:rsidRPr="009207CA" w:rsidRDefault="007C58E3" w:rsidP="00100ADB">
            <w:pPr>
              <w:jc w:val="center"/>
              <w:rPr>
                <w:b/>
              </w:rPr>
            </w:pPr>
          </w:p>
        </w:tc>
        <w:tc>
          <w:tcPr>
            <w:tcW w:w="748" w:type="dxa"/>
          </w:tcPr>
          <w:p w14:paraId="22D89729" w14:textId="77777777" w:rsidR="007C58E3" w:rsidRPr="009207CA" w:rsidRDefault="007C58E3" w:rsidP="00100ADB">
            <w:pPr>
              <w:jc w:val="center"/>
              <w:rPr>
                <w:b/>
              </w:rPr>
            </w:pPr>
          </w:p>
        </w:tc>
        <w:tc>
          <w:tcPr>
            <w:tcW w:w="664" w:type="dxa"/>
          </w:tcPr>
          <w:p w14:paraId="6A2BC08E" w14:textId="77777777" w:rsidR="007C58E3" w:rsidRPr="009207CA" w:rsidRDefault="007C58E3" w:rsidP="00100ADB">
            <w:pPr>
              <w:jc w:val="center"/>
              <w:rPr>
                <w:b/>
              </w:rPr>
            </w:pPr>
          </w:p>
        </w:tc>
        <w:tc>
          <w:tcPr>
            <w:tcW w:w="1022" w:type="dxa"/>
          </w:tcPr>
          <w:p w14:paraId="2B86FE6C" w14:textId="77777777" w:rsidR="007C58E3" w:rsidRPr="009207CA" w:rsidRDefault="007C58E3" w:rsidP="00100ADB">
            <w:pPr>
              <w:jc w:val="center"/>
              <w:rPr>
                <w:b/>
              </w:rPr>
            </w:pPr>
          </w:p>
        </w:tc>
      </w:tr>
      <w:tr w:rsidR="007C58E3" w:rsidRPr="009207CA" w14:paraId="4DC9E99F" w14:textId="77777777" w:rsidTr="00100ADB">
        <w:tc>
          <w:tcPr>
            <w:tcW w:w="562" w:type="dxa"/>
          </w:tcPr>
          <w:p w14:paraId="1CEE1825" w14:textId="77777777" w:rsidR="007C58E3" w:rsidRDefault="007C58E3" w:rsidP="00100ADB">
            <w:r>
              <w:t>12</w:t>
            </w:r>
          </w:p>
        </w:tc>
        <w:tc>
          <w:tcPr>
            <w:tcW w:w="4031" w:type="dxa"/>
          </w:tcPr>
          <w:p w14:paraId="75210932" w14:textId="77777777" w:rsidR="007C58E3" w:rsidRPr="005800B7" w:rsidRDefault="007C58E3" w:rsidP="00100ADB">
            <w:r>
              <w:t xml:space="preserve">Ich fühle mich ausgeruht. </w:t>
            </w:r>
          </w:p>
        </w:tc>
        <w:tc>
          <w:tcPr>
            <w:tcW w:w="1181" w:type="dxa"/>
          </w:tcPr>
          <w:p w14:paraId="0F6AC77E" w14:textId="77777777" w:rsidR="007C58E3" w:rsidRPr="009207CA" w:rsidRDefault="007C58E3" w:rsidP="00100ADB">
            <w:pPr>
              <w:jc w:val="center"/>
              <w:rPr>
                <w:b/>
              </w:rPr>
            </w:pPr>
          </w:p>
        </w:tc>
        <w:tc>
          <w:tcPr>
            <w:tcW w:w="889" w:type="dxa"/>
          </w:tcPr>
          <w:p w14:paraId="0E73D7DC" w14:textId="77777777" w:rsidR="007C58E3" w:rsidRPr="009207CA" w:rsidRDefault="007C58E3" w:rsidP="00100ADB">
            <w:pPr>
              <w:jc w:val="center"/>
              <w:rPr>
                <w:b/>
              </w:rPr>
            </w:pPr>
          </w:p>
        </w:tc>
        <w:tc>
          <w:tcPr>
            <w:tcW w:w="748" w:type="dxa"/>
          </w:tcPr>
          <w:p w14:paraId="0D2CD769" w14:textId="77777777" w:rsidR="007C58E3" w:rsidRPr="009207CA" w:rsidRDefault="007C58E3" w:rsidP="00100ADB">
            <w:pPr>
              <w:jc w:val="center"/>
              <w:rPr>
                <w:b/>
              </w:rPr>
            </w:pPr>
          </w:p>
        </w:tc>
        <w:tc>
          <w:tcPr>
            <w:tcW w:w="664" w:type="dxa"/>
          </w:tcPr>
          <w:p w14:paraId="0C508B5F" w14:textId="77777777" w:rsidR="007C58E3" w:rsidRPr="009207CA" w:rsidRDefault="007C58E3" w:rsidP="00100ADB">
            <w:pPr>
              <w:jc w:val="center"/>
              <w:rPr>
                <w:b/>
              </w:rPr>
            </w:pPr>
          </w:p>
        </w:tc>
        <w:tc>
          <w:tcPr>
            <w:tcW w:w="1022" w:type="dxa"/>
          </w:tcPr>
          <w:p w14:paraId="08FF8625" w14:textId="77777777" w:rsidR="007C58E3" w:rsidRPr="009207CA" w:rsidRDefault="007C58E3" w:rsidP="00100ADB">
            <w:pPr>
              <w:jc w:val="center"/>
              <w:rPr>
                <w:b/>
              </w:rPr>
            </w:pPr>
          </w:p>
        </w:tc>
      </w:tr>
      <w:tr w:rsidR="007C58E3" w:rsidRPr="009207CA" w14:paraId="5CAD6CFB" w14:textId="77777777" w:rsidTr="00100ADB">
        <w:tc>
          <w:tcPr>
            <w:tcW w:w="562" w:type="dxa"/>
          </w:tcPr>
          <w:p w14:paraId="56144ABB" w14:textId="77777777" w:rsidR="007C58E3" w:rsidRDefault="007C58E3" w:rsidP="00100ADB">
            <w:r>
              <w:t>13</w:t>
            </w:r>
          </w:p>
        </w:tc>
        <w:tc>
          <w:tcPr>
            <w:tcW w:w="4031" w:type="dxa"/>
          </w:tcPr>
          <w:p w14:paraId="6383DD32" w14:textId="77777777" w:rsidR="007C58E3" w:rsidRPr="005800B7" w:rsidRDefault="007C58E3" w:rsidP="00100ADB">
            <w:r>
              <w:t xml:space="preserve">Es kostet mich große Anstrengung, mich auf Dinge zu konzentrieren. </w:t>
            </w:r>
          </w:p>
        </w:tc>
        <w:tc>
          <w:tcPr>
            <w:tcW w:w="1181" w:type="dxa"/>
          </w:tcPr>
          <w:p w14:paraId="54C9AB44" w14:textId="77777777" w:rsidR="007C58E3" w:rsidRPr="009207CA" w:rsidRDefault="007C58E3" w:rsidP="00100ADB">
            <w:pPr>
              <w:jc w:val="center"/>
              <w:rPr>
                <w:b/>
              </w:rPr>
            </w:pPr>
          </w:p>
        </w:tc>
        <w:tc>
          <w:tcPr>
            <w:tcW w:w="889" w:type="dxa"/>
          </w:tcPr>
          <w:p w14:paraId="57BC4351" w14:textId="77777777" w:rsidR="007C58E3" w:rsidRPr="009207CA" w:rsidRDefault="007C58E3" w:rsidP="00100ADB">
            <w:pPr>
              <w:jc w:val="center"/>
              <w:rPr>
                <w:b/>
              </w:rPr>
            </w:pPr>
          </w:p>
        </w:tc>
        <w:tc>
          <w:tcPr>
            <w:tcW w:w="748" w:type="dxa"/>
          </w:tcPr>
          <w:p w14:paraId="6C6F5EAD" w14:textId="77777777" w:rsidR="007C58E3" w:rsidRPr="009207CA" w:rsidRDefault="007C58E3" w:rsidP="00100ADB">
            <w:pPr>
              <w:jc w:val="center"/>
              <w:rPr>
                <w:b/>
              </w:rPr>
            </w:pPr>
          </w:p>
        </w:tc>
        <w:tc>
          <w:tcPr>
            <w:tcW w:w="664" w:type="dxa"/>
          </w:tcPr>
          <w:p w14:paraId="07901467" w14:textId="77777777" w:rsidR="007C58E3" w:rsidRPr="009207CA" w:rsidRDefault="007C58E3" w:rsidP="00100ADB">
            <w:pPr>
              <w:jc w:val="center"/>
              <w:rPr>
                <w:b/>
              </w:rPr>
            </w:pPr>
          </w:p>
        </w:tc>
        <w:tc>
          <w:tcPr>
            <w:tcW w:w="1022" w:type="dxa"/>
          </w:tcPr>
          <w:p w14:paraId="3D6B6924" w14:textId="77777777" w:rsidR="007C58E3" w:rsidRPr="009207CA" w:rsidRDefault="007C58E3" w:rsidP="00100ADB">
            <w:pPr>
              <w:jc w:val="center"/>
              <w:rPr>
                <w:b/>
              </w:rPr>
            </w:pPr>
          </w:p>
        </w:tc>
      </w:tr>
      <w:tr w:rsidR="007C58E3" w:rsidRPr="009207CA" w14:paraId="390080D5" w14:textId="77777777" w:rsidTr="00100ADB">
        <w:tc>
          <w:tcPr>
            <w:tcW w:w="562" w:type="dxa"/>
          </w:tcPr>
          <w:p w14:paraId="043AD066" w14:textId="77777777" w:rsidR="007C58E3" w:rsidRDefault="007C58E3" w:rsidP="00100ADB">
            <w:r>
              <w:t>14</w:t>
            </w:r>
          </w:p>
        </w:tc>
        <w:tc>
          <w:tcPr>
            <w:tcW w:w="4031" w:type="dxa"/>
          </w:tcPr>
          <w:p w14:paraId="5F598C27" w14:textId="77777777" w:rsidR="007C58E3" w:rsidRPr="005800B7" w:rsidRDefault="007C58E3" w:rsidP="00100ADB">
            <w:r>
              <w:t>Körperlich fühle ich mich in einer schlechten Verfassung</w:t>
            </w:r>
          </w:p>
        </w:tc>
        <w:tc>
          <w:tcPr>
            <w:tcW w:w="1181" w:type="dxa"/>
          </w:tcPr>
          <w:p w14:paraId="0962AFBA" w14:textId="77777777" w:rsidR="007C58E3" w:rsidRPr="009207CA" w:rsidRDefault="007C58E3" w:rsidP="00100ADB">
            <w:pPr>
              <w:jc w:val="center"/>
              <w:rPr>
                <w:b/>
              </w:rPr>
            </w:pPr>
          </w:p>
        </w:tc>
        <w:tc>
          <w:tcPr>
            <w:tcW w:w="889" w:type="dxa"/>
          </w:tcPr>
          <w:p w14:paraId="29FC3A34" w14:textId="77777777" w:rsidR="007C58E3" w:rsidRPr="009207CA" w:rsidRDefault="007C58E3" w:rsidP="00100ADB">
            <w:pPr>
              <w:jc w:val="center"/>
              <w:rPr>
                <w:b/>
              </w:rPr>
            </w:pPr>
          </w:p>
        </w:tc>
        <w:tc>
          <w:tcPr>
            <w:tcW w:w="748" w:type="dxa"/>
          </w:tcPr>
          <w:p w14:paraId="4C51A93E" w14:textId="77777777" w:rsidR="007C58E3" w:rsidRPr="009207CA" w:rsidRDefault="007C58E3" w:rsidP="00100ADB">
            <w:pPr>
              <w:jc w:val="center"/>
              <w:rPr>
                <w:b/>
              </w:rPr>
            </w:pPr>
          </w:p>
        </w:tc>
        <w:tc>
          <w:tcPr>
            <w:tcW w:w="664" w:type="dxa"/>
          </w:tcPr>
          <w:p w14:paraId="73D68CE2" w14:textId="77777777" w:rsidR="007C58E3" w:rsidRPr="009207CA" w:rsidRDefault="007C58E3" w:rsidP="00100ADB">
            <w:pPr>
              <w:jc w:val="center"/>
              <w:rPr>
                <w:b/>
              </w:rPr>
            </w:pPr>
          </w:p>
        </w:tc>
        <w:tc>
          <w:tcPr>
            <w:tcW w:w="1022" w:type="dxa"/>
          </w:tcPr>
          <w:p w14:paraId="08E7A062" w14:textId="77777777" w:rsidR="007C58E3" w:rsidRPr="009207CA" w:rsidRDefault="007C58E3" w:rsidP="00100ADB">
            <w:pPr>
              <w:jc w:val="center"/>
              <w:rPr>
                <w:b/>
              </w:rPr>
            </w:pPr>
          </w:p>
        </w:tc>
      </w:tr>
      <w:tr w:rsidR="007C58E3" w:rsidRPr="009207CA" w14:paraId="5C537645" w14:textId="77777777" w:rsidTr="00100ADB">
        <w:tc>
          <w:tcPr>
            <w:tcW w:w="562" w:type="dxa"/>
          </w:tcPr>
          <w:p w14:paraId="635B2BD1" w14:textId="77777777" w:rsidR="007C58E3" w:rsidRDefault="007C58E3" w:rsidP="00100ADB">
            <w:r>
              <w:t>15</w:t>
            </w:r>
          </w:p>
        </w:tc>
        <w:tc>
          <w:tcPr>
            <w:tcW w:w="4031" w:type="dxa"/>
          </w:tcPr>
          <w:p w14:paraId="3BACD2DC" w14:textId="77777777" w:rsidR="007C58E3" w:rsidRPr="005800B7" w:rsidRDefault="007C58E3" w:rsidP="00100ADB">
            <w:r>
              <w:t>Ich habe eine Menge Pläne.</w:t>
            </w:r>
          </w:p>
        </w:tc>
        <w:tc>
          <w:tcPr>
            <w:tcW w:w="1181" w:type="dxa"/>
          </w:tcPr>
          <w:p w14:paraId="702204E8" w14:textId="77777777" w:rsidR="007C58E3" w:rsidRPr="009207CA" w:rsidRDefault="007C58E3" w:rsidP="00100ADB">
            <w:pPr>
              <w:jc w:val="center"/>
              <w:rPr>
                <w:b/>
              </w:rPr>
            </w:pPr>
          </w:p>
        </w:tc>
        <w:tc>
          <w:tcPr>
            <w:tcW w:w="889" w:type="dxa"/>
          </w:tcPr>
          <w:p w14:paraId="642320F4" w14:textId="77777777" w:rsidR="007C58E3" w:rsidRPr="009207CA" w:rsidRDefault="007C58E3" w:rsidP="00100ADB">
            <w:pPr>
              <w:jc w:val="center"/>
              <w:rPr>
                <w:b/>
              </w:rPr>
            </w:pPr>
          </w:p>
        </w:tc>
        <w:tc>
          <w:tcPr>
            <w:tcW w:w="748" w:type="dxa"/>
          </w:tcPr>
          <w:p w14:paraId="32B42767" w14:textId="77777777" w:rsidR="007C58E3" w:rsidRPr="009207CA" w:rsidRDefault="007C58E3" w:rsidP="00100ADB">
            <w:pPr>
              <w:jc w:val="center"/>
              <w:rPr>
                <w:b/>
              </w:rPr>
            </w:pPr>
          </w:p>
        </w:tc>
        <w:tc>
          <w:tcPr>
            <w:tcW w:w="664" w:type="dxa"/>
          </w:tcPr>
          <w:p w14:paraId="44587070" w14:textId="77777777" w:rsidR="007C58E3" w:rsidRPr="009207CA" w:rsidRDefault="007C58E3" w:rsidP="00100ADB">
            <w:pPr>
              <w:jc w:val="center"/>
              <w:rPr>
                <w:b/>
              </w:rPr>
            </w:pPr>
          </w:p>
        </w:tc>
        <w:tc>
          <w:tcPr>
            <w:tcW w:w="1022" w:type="dxa"/>
          </w:tcPr>
          <w:p w14:paraId="0FDE403F" w14:textId="77777777" w:rsidR="007C58E3" w:rsidRPr="009207CA" w:rsidRDefault="007C58E3" w:rsidP="00100ADB">
            <w:pPr>
              <w:jc w:val="center"/>
              <w:rPr>
                <w:b/>
              </w:rPr>
            </w:pPr>
          </w:p>
        </w:tc>
      </w:tr>
      <w:tr w:rsidR="007C58E3" w:rsidRPr="009207CA" w14:paraId="47D944BE" w14:textId="77777777" w:rsidTr="00100ADB">
        <w:tc>
          <w:tcPr>
            <w:tcW w:w="562" w:type="dxa"/>
          </w:tcPr>
          <w:p w14:paraId="08ED168D" w14:textId="77777777" w:rsidR="007C58E3" w:rsidRDefault="007C58E3" w:rsidP="00100ADB">
            <w:r>
              <w:t>16</w:t>
            </w:r>
          </w:p>
        </w:tc>
        <w:tc>
          <w:tcPr>
            <w:tcW w:w="4031" w:type="dxa"/>
          </w:tcPr>
          <w:p w14:paraId="0A86DEC4" w14:textId="77777777" w:rsidR="007C58E3" w:rsidRPr="005800B7" w:rsidRDefault="007C58E3" w:rsidP="00100ADB">
            <w:r>
              <w:t>Ich ermüde sehr schnell.</w:t>
            </w:r>
          </w:p>
        </w:tc>
        <w:tc>
          <w:tcPr>
            <w:tcW w:w="1181" w:type="dxa"/>
          </w:tcPr>
          <w:p w14:paraId="731CB9E0" w14:textId="77777777" w:rsidR="007C58E3" w:rsidRPr="009207CA" w:rsidRDefault="007C58E3" w:rsidP="00100ADB">
            <w:pPr>
              <w:jc w:val="center"/>
              <w:rPr>
                <w:b/>
              </w:rPr>
            </w:pPr>
          </w:p>
        </w:tc>
        <w:tc>
          <w:tcPr>
            <w:tcW w:w="889" w:type="dxa"/>
          </w:tcPr>
          <w:p w14:paraId="3013BAD1" w14:textId="77777777" w:rsidR="007C58E3" w:rsidRPr="009207CA" w:rsidRDefault="007C58E3" w:rsidP="00100ADB">
            <w:pPr>
              <w:jc w:val="center"/>
              <w:rPr>
                <w:b/>
              </w:rPr>
            </w:pPr>
          </w:p>
        </w:tc>
        <w:tc>
          <w:tcPr>
            <w:tcW w:w="748" w:type="dxa"/>
          </w:tcPr>
          <w:p w14:paraId="7FF2A1E3" w14:textId="77777777" w:rsidR="007C58E3" w:rsidRPr="009207CA" w:rsidRDefault="007C58E3" w:rsidP="00100ADB">
            <w:pPr>
              <w:jc w:val="center"/>
              <w:rPr>
                <w:b/>
              </w:rPr>
            </w:pPr>
          </w:p>
        </w:tc>
        <w:tc>
          <w:tcPr>
            <w:tcW w:w="664" w:type="dxa"/>
          </w:tcPr>
          <w:p w14:paraId="1A3989FD" w14:textId="77777777" w:rsidR="007C58E3" w:rsidRPr="009207CA" w:rsidRDefault="007C58E3" w:rsidP="00100ADB">
            <w:pPr>
              <w:jc w:val="center"/>
              <w:rPr>
                <w:b/>
              </w:rPr>
            </w:pPr>
          </w:p>
        </w:tc>
        <w:tc>
          <w:tcPr>
            <w:tcW w:w="1022" w:type="dxa"/>
          </w:tcPr>
          <w:p w14:paraId="2C6F6097" w14:textId="77777777" w:rsidR="007C58E3" w:rsidRPr="009207CA" w:rsidRDefault="007C58E3" w:rsidP="00100ADB">
            <w:pPr>
              <w:jc w:val="center"/>
              <w:rPr>
                <w:b/>
              </w:rPr>
            </w:pPr>
          </w:p>
        </w:tc>
      </w:tr>
      <w:tr w:rsidR="007C58E3" w:rsidRPr="009207CA" w14:paraId="35D1FB9B" w14:textId="77777777" w:rsidTr="00100ADB">
        <w:tc>
          <w:tcPr>
            <w:tcW w:w="562" w:type="dxa"/>
          </w:tcPr>
          <w:p w14:paraId="752EF63A" w14:textId="77777777" w:rsidR="007C58E3" w:rsidRDefault="007C58E3" w:rsidP="00100ADB">
            <w:r>
              <w:t>17</w:t>
            </w:r>
          </w:p>
        </w:tc>
        <w:tc>
          <w:tcPr>
            <w:tcW w:w="4031" w:type="dxa"/>
          </w:tcPr>
          <w:p w14:paraId="25A8FAAB" w14:textId="77777777" w:rsidR="007C58E3" w:rsidRPr="005800B7" w:rsidRDefault="007C58E3" w:rsidP="00100ADB">
            <w:r>
              <w:t xml:space="preserve">Obwohl ich es versuche, bekomme ich nur wenig erledigt. </w:t>
            </w:r>
          </w:p>
        </w:tc>
        <w:tc>
          <w:tcPr>
            <w:tcW w:w="1181" w:type="dxa"/>
          </w:tcPr>
          <w:p w14:paraId="5EA545AA" w14:textId="77777777" w:rsidR="007C58E3" w:rsidRPr="009207CA" w:rsidRDefault="007C58E3" w:rsidP="00100ADB">
            <w:pPr>
              <w:jc w:val="center"/>
              <w:rPr>
                <w:b/>
              </w:rPr>
            </w:pPr>
          </w:p>
        </w:tc>
        <w:tc>
          <w:tcPr>
            <w:tcW w:w="889" w:type="dxa"/>
          </w:tcPr>
          <w:p w14:paraId="056E78E8" w14:textId="77777777" w:rsidR="007C58E3" w:rsidRPr="009207CA" w:rsidRDefault="007C58E3" w:rsidP="00100ADB">
            <w:pPr>
              <w:jc w:val="center"/>
              <w:rPr>
                <w:b/>
              </w:rPr>
            </w:pPr>
          </w:p>
        </w:tc>
        <w:tc>
          <w:tcPr>
            <w:tcW w:w="748" w:type="dxa"/>
          </w:tcPr>
          <w:p w14:paraId="7A211034" w14:textId="77777777" w:rsidR="007C58E3" w:rsidRPr="009207CA" w:rsidRDefault="007C58E3" w:rsidP="00100ADB">
            <w:pPr>
              <w:jc w:val="center"/>
              <w:rPr>
                <w:b/>
              </w:rPr>
            </w:pPr>
          </w:p>
        </w:tc>
        <w:tc>
          <w:tcPr>
            <w:tcW w:w="664" w:type="dxa"/>
          </w:tcPr>
          <w:p w14:paraId="6177965F" w14:textId="77777777" w:rsidR="007C58E3" w:rsidRPr="009207CA" w:rsidRDefault="007C58E3" w:rsidP="00100ADB">
            <w:pPr>
              <w:jc w:val="center"/>
              <w:rPr>
                <w:b/>
              </w:rPr>
            </w:pPr>
          </w:p>
        </w:tc>
        <w:tc>
          <w:tcPr>
            <w:tcW w:w="1022" w:type="dxa"/>
          </w:tcPr>
          <w:p w14:paraId="43D0A18A" w14:textId="77777777" w:rsidR="007C58E3" w:rsidRPr="009207CA" w:rsidRDefault="007C58E3" w:rsidP="00100ADB">
            <w:pPr>
              <w:jc w:val="center"/>
              <w:rPr>
                <w:b/>
              </w:rPr>
            </w:pPr>
          </w:p>
        </w:tc>
      </w:tr>
      <w:tr w:rsidR="007C58E3" w:rsidRPr="009207CA" w14:paraId="7786C85D" w14:textId="77777777" w:rsidTr="00100ADB">
        <w:tc>
          <w:tcPr>
            <w:tcW w:w="562" w:type="dxa"/>
          </w:tcPr>
          <w:p w14:paraId="53AE464B" w14:textId="77777777" w:rsidR="007C58E3" w:rsidRDefault="007C58E3" w:rsidP="00100ADB">
            <w:r>
              <w:t>18</w:t>
            </w:r>
          </w:p>
        </w:tc>
        <w:tc>
          <w:tcPr>
            <w:tcW w:w="4031" w:type="dxa"/>
          </w:tcPr>
          <w:p w14:paraId="5FCB950B" w14:textId="77777777" w:rsidR="007C58E3" w:rsidRPr="005800B7" w:rsidRDefault="007C58E3" w:rsidP="00100ADB">
            <w:r>
              <w:t>Ich fühle mich nicht danach, irgendetwas zu tun</w:t>
            </w:r>
          </w:p>
        </w:tc>
        <w:tc>
          <w:tcPr>
            <w:tcW w:w="1181" w:type="dxa"/>
          </w:tcPr>
          <w:p w14:paraId="2021B31F" w14:textId="77777777" w:rsidR="007C58E3" w:rsidRPr="009207CA" w:rsidRDefault="007C58E3" w:rsidP="00100ADB">
            <w:pPr>
              <w:jc w:val="center"/>
              <w:rPr>
                <w:b/>
              </w:rPr>
            </w:pPr>
          </w:p>
        </w:tc>
        <w:tc>
          <w:tcPr>
            <w:tcW w:w="889" w:type="dxa"/>
          </w:tcPr>
          <w:p w14:paraId="47E163DC" w14:textId="77777777" w:rsidR="007C58E3" w:rsidRPr="009207CA" w:rsidRDefault="007C58E3" w:rsidP="00100ADB">
            <w:pPr>
              <w:jc w:val="center"/>
              <w:rPr>
                <w:b/>
              </w:rPr>
            </w:pPr>
          </w:p>
        </w:tc>
        <w:tc>
          <w:tcPr>
            <w:tcW w:w="748" w:type="dxa"/>
          </w:tcPr>
          <w:p w14:paraId="2CC0C038" w14:textId="77777777" w:rsidR="007C58E3" w:rsidRPr="009207CA" w:rsidRDefault="007C58E3" w:rsidP="00100ADB">
            <w:pPr>
              <w:jc w:val="center"/>
              <w:rPr>
                <w:b/>
              </w:rPr>
            </w:pPr>
          </w:p>
        </w:tc>
        <w:tc>
          <w:tcPr>
            <w:tcW w:w="664" w:type="dxa"/>
          </w:tcPr>
          <w:p w14:paraId="799B0140" w14:textId="77777777" w:rsidR="007C58E3" w:rsidRPr="009207CA" w:rsidRDefault="007C58E3" w:rsidP="00100ADB">
            <w:pPr>
              <w:jc w:val="center"/>
              <w:rPr>
                <w:b/>
              </w:rPr>
            </w:pPr>
          </w:p>
        </w:tc>
        <w:tc>
          <w:tcPr>
            <w:tcW w:w="1022" w:type="dxa"/>
          </w:tcPr>
          <w:p w14:paraId="4A8BFD72" w14:textId="77777777" w:rsidR="007C58E3" w:rsidRPr="009207CA" w:rsidRDefault="007C58E3" w:rsidP="00100ADB">
            <w:pPr>
              <w:jc w:val="center"/>
              <w:rPr>
                <w:b/>
              </w:rPr>
            </w:pPr>
          </w:p>
        </w:tc>
      </w:tr>
      <w:tr w:rsidR="007C58E3" w:rsidRPr="009207CA" w14:paraId="3723D079" w14:textId="77777777" w:rsidTr="00100ADB">
        <w:tc>
          <w:tcPr>
            <w:tcW w:w="562" w:type="dxa"/>
          </w:tcPr>
          <w:p w14:paraId="08C1A2B5" w14:textId="77777777" w:rsidR="007C58E3" w:rsidRDefault="007C58E3" w:rsidP="00100ADB">
            <w:r>
              <w:t>19</w:t>
            </w:r>
          </w:p>
        </w:tc>
        <w:tc>
          <w:tcPr>
            <w:tcW w:w="4031" w:type="dxa"/>
          </w:tcPr>
          <w:p w14:paraId="078BA43E" w14:textId="77777777" w:rsidR="007C58E3" w:rsidRPr="005800B7" w:rsidRDefault="007C58E3" w:rsidP="00100ADB">
            <w:r>
              <w:t>Meine Gedanken schweifen sehr schnell ab</w:t>
            </w:r>
          </w:p>
        </w:tc>
        <w:tc>
          <w:tcPr>
            <w:tcW w:w="1181" w:type="dxa"/>
          </w:tcPr>
          <w:p w14:paraId="132891A1" w14:textId="77777777" w:rsidR="007C58E3" w:rsidRPr="009207CA" w:rsidRDefault="007C58E3" w:rsidP="00100ADB">
            <w:pPr>
              <w:jc w:val="center"/>
              <w:rPr>
                <w:b/>
              </w:rPr>
            </w:pPr>
          </w:p>
        </w:tc>
        <w:tc>
          <w:tcPr>
            <w:tcW w:w="889" w:type="dxa"/>
          </w:tcPr>
          <w:p w14:paraId="16677C52" w14:textId="77777777" w:rsidR="007C58E3" w:rsidRPr="009207CA" w:rsidRDefault="007C58E3" w:rsidP="00100ADB">
            <w:pPr>
              <w:jc w:val="center"/>
              <w:rPr>
                <w:b/>
              </w:rPr>
            </w:pPr>
          </w:p>
        </w:tc>
        <w:tc>
          <w:tcPr>
            <w:tcW w:w="748" w:type="dxa"/>
          </w:tcPr>
          <w:p w14:paraId="1B191D6C" w14:textId="77777777" w:rsidR="007C58E3" w:rsidRPr="009207CA" w:rsidRDefault="007C58E3" w:rsidP="00100ADB">
            <w:pPr>
              <w:jc w:val="center"/>
              <w:rPr>
                <w:b/>
              </w:rPr>
            </w:pPr>
          </w:p>
        </w:tc>
        <w:tc>
          <w:tcPr>
            <w:tcW w:w="664" w:type="dxa"/>
          </w:tcPr>
          <w:p w14:paraId="2D8A8496" w14:textId="77777777" w:rsidR="007C58E3" w:rsidRPr="009207CA" w:rsidRDefault="007C58E3" w:rsidP="00100ADB">
            <w:pPr>
              <w:jc w:val="center"/>
              <w:rPr>
                <w:b/>
              </w:rPr>
            </w:pPr>
          </w:p>
        </w:tc>
        <w:tc>
          <w:tcPr>
            <w:tcW w:w="1022" w:type="dxa"/>
          </w:tcPr>
          <w:p w14:paraId="360D4BDB" w14:textId="77777777" w:rsidR="007C58E3" w:rsidRPr="009207CA" w:rsidRDefault="007C58E3" w:rsidP="00100ADB">
            <w:pPr>
              <w:jc w:val="center"/>
              <w:rPr>
                <w:b/>
              </w:rPr>
            </w:pPr>
          </w:p>
        </w:tc>
      </w:tr>
      <w:tr w:rsidR="007C58E3" w:rsidRPr="009207CA" w14:paraId="25A21301" w14:textId="77777777" w:rsidTr="00100ADB">
        <w:tc>
          <w:tcPr>
            <w:tcW w:w="562" w:type="dxa"/>
          </w:tcPr>
          <w:p w14:paraId="74018978" w14:textId="77777777" w:rsidR="007C58E3" w:rsidRDefault="007C58E3" w:rsidP="00100ADB">
            <w:r>
              <w:t>20</w:t>
            </w:r>
          </w:p>
        </w:tc>
        <w:tc>
          <w:tcPr>
            <w:tcW w:w="4031" w:type="dxa"/>
          </w:tcPr>
          <w:p w14:paraId="7A03C6C9" w14:textId="77777777" w:rsidR="007C58E3" w:rsidRPr="005800B7" w:rsidRDefault="007C58E3" w:rsidP="00100ADB">
            <w:r>
              <w:t xml:space="preserve">Körperlich fühle ich mich in ausgezeichneter Verfassung </w:t>
            </w:r>
          </w:p>
        </w:tc>
        <w:tc>
          <w:tcPr>
            <w:tcW w:w="1181" w:type="dxa"/>
          </w:tcPr>
          <w:p w14:paraId="7DEE1982" w14:textId="77777777" w:rsidR="007C58E3" w:rsidRPr="009207CA" w:rsidRDefault="007C58E3" w:rsidP="00100ADB">
            <w:pPr>
              <w:jc w:val="center"/>
              <w:rPr>
                <w:b/>
              </w:rPr>
            </w:pPr>
          </w:p>
        </w:tc>
        <w:tc>
          <w:tcPr>
            <w:tcW w:w="889" w:type="dxa"/>
          </w:tcPr>
          <w:p w14:paraId="3255803F" w14:textId="77777777" w:rsidR="007C58E3" w:rsidRPr="009207CA" w:rsidRDefault="007C58E3" w:rsidP="00100ADB">
            <w:pPr>
              <w:jc w:val="center"/>
              <w:rPr>
                <w:b/>
              </w:rPr>
            </w:pPr>
          </w:p>
        </w:tc>
        <w:tc>
          <w:tcPr>
            <w:tcW w:w="748" w:type="dxa"/>
          </w:tcPr>
          <w:p w14:paraId="1525B9A5" w14:textId="77777777" w:rsidR="007C58E3" w:rsidRPr="009207CA" w:rsidRDefault="007C58E3" w:rsidP="00100ADB">
            <w:pPr>
              <w:jc w:val="center"/>
              <w:rPr>
                <w:b/>
              </w:rPr>
            </w:pPr>
          </w:p>
        </w:tc>
        <w:tc>
          <w:tcPr>
            <w:tcW w:w="664" w:type="dxa"/>
          </w:tcPr>
          <w:p w14:paraId="634FB0BA" w14:textId="77777777" w:rsidR="007C58E3" w:rsidRPr="009207CA" w:rsidRDefault="007C58E3" w:rsidP="00100ADB">
            <w:pPr>
              <w:jc w:val="center"/>
              <w:rPr>
                <w:b/>
              </w:rPr>
            </w:pPr>
          </w:p>
        </w:tc>
        <w:tc>
          <w:tcPr>
            <w:tcW w:w="1022" w:type="dxa"/>
          </w:tcPr>
          <w:p w14:paraId="033BBBD9" w14:textId="77777777" w:rsidR="007C58E3" w:rsidRPr="009207CA" w:rsidRDefault="007C58E3" w:rsidP="00100ADB">
            <w:pPr>
              <w:jc w:val="center"/>
              <w:rPr>
                <w:b/>
              </w:rPr>
            </w:pPr>
          </w:p>
        </w:tc>
      </w:tr>
    </w:tbl>
    <w:p w14:paraId="53AA1B04" w14:textId="4D5635B9" w:rsidR="00ED1461" w:rsidRDefault="00ED1461">
      <w:pPr>
        <w:rPr>
          <w:rFonts w:asciiTheme="majorHAnsi" w:eastAsiaTheme="majorEastAsia" w:hAnsiTheme="majorHAnsi" w:cstheme="majorBidi"/>
          <w:b/>
          <w:bCs/>
          <w:color w:val="2F5496" w:themeColor="accent1" w:themeShade="BF"/>
          <w:sz w:val="32"/>
          <w:szCs w:val="32"/>
        </w:rPr>
      </w:pPr>
    </w:p>
    <w:p w14:paraId="619834BB" w14:textId="74747321" w:rsidR="0094756E" w:rsidRPr="00E95838" w:rsidRDefault="00E95838" w:rsidP="00ED1461">
      <w:pPr>
        <w:pStyle w:val="berschrift1"/>
        <w:rPr>
          <w:b/>
          <w:bCs/>
          <w:lang w:val="en-US"/>
        </w:rPr>
      </w:pPr>
      <w:commentRangeStart w:id="240"/>
      <w:r w:rsidRPr="00E95838">
        <w:rPr>
          <w:b/>
          <w:bCs/>
          <w:lang w:val="en-US"/>
        </w:rPr>
        <w:lastRenderedPageBreak/>
        <w:t>Coping Inventory for Stressful Situations (</w:t>
      </w:r>
      <w:r w:rsidR="0094756E" w:rsidRPr="0094756E">
        <w:rPr>
          <w:b/>
          <w:bCs/>
          <w:lang w:val="en-US"/>
        </w:rPr>
        <w:t>CISS</w:t>
      </w:r>
      <w:r>
        <w:rPr>
          <w:b/>
          <w:bCs/>
          <w:lang w:val="en-US"/>
        </w:rPr>
        <w:t>)</w:t>
      </w:r>
      <w:commentRangeEnd w:id="240"/>
      <w:r>
        <w:rPr>
          <w:rStyle w:val="Kommentarzeichen"/>
          <w:rFonts w:asciiTheme="minorHAnsi" w:eastAsiaTheme="minorHAnsi" w:hAnsiTheme="minorHAnsi" w:cstheme="minorBidi"/>
        </w:rPr>
        <w:commentReference w:id="240"/>
      </w:r>
    </w:p>
    <w:p w14:paraId="59BF5E06" w14:textId="77777777" w:rsidR="0094756E" w:rsidRPr="00E95838" w:rsidRDefault="0094756E" w:rsidP="0094756E">
      <w:pPr>
        <w:spacing w:after="0" w:line="240" w:lineRule="auto"/>
        <w:rPr>
          <w:rFonts w:ascii="Times New Roman" w:eastAsia="Times New Roman" w:hAnsi="Times New Roman" w:cs="Times New Roman"/>
          <w:color w:val="000000"/>
          <w:sz w:val="24"/>
          <w:szCs w:val="24"/>
          <w:lang w:val="en-US" w:eastAsia="de-DE"/>
        </w:rPr>
      </w:pPr>
    </w:p>
    <w:p w14:paraId="34F78BC9" w14:textId="7D2AD010" w:rsidR="000C7BA6" w:rsidRDefault="00B23DC5">
      <w:pPr>
        <w:rPr>
          <w:rFonts w:ascii="Times New Roman" w:eastAsia="Times New Roman" w:hAnsi="Times New Roman" w:cs="Times New Roman"/>
          <w:color w:val="000000"/>
          <w:sz w:val="24"/>
          <w:szCs w:val="24"/>
          <w:lang w:eastAsia="de-DE"/>
        </w:rPr>
      </w:pPr>
      <w:r>
        <w:rPr>
          <w:rFonts w:ascii="Times New Roman" w:eastAsia="Times New Roman" w:hAnsi="Times New Roman" w:cs="Times New Roman"/>
          <w:noProof/>
          <w:color w:val="000000"/>
          <w:sz w:val="24"/>
          <w:szCs w:val="24"/>
          <w:lang w:eastAsia="de-DE"/>
        </w:rPr>
        <w:drawing>
          <wp:inline distT="0" distB="0" distL="0" distR="0" wp14:anchorId="2D54D88A" wp14:editId="60A38B7B">
            <wp:extent cx="5760085" cy="8151495"/>
            <wp:effectExtent l="0" t="0" r="5715"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2">
                      <a:extLst>
                        <a:ext uri="{28A0092B-C50C-407E-A947-70E740481C1C}">
                          <a14:useLocalDpi xmlns:a14="http://schemas.microsoft.com/office/drawing/2010/main" val="0"/>
                        </a:ext>
                      </a:extLst>
                    </a:blip>
                    <a:stretch>
                      <a:fillRect/>
                    </a:stretch>
                  </pic:blipFill>
                  <pic:spPr>
                    <a:xfrm>
                      <a:off x="0" y="0"/>
                      <a:ext cx="5760085" cy="8151495"/>
                    </a:xfrm>
                    <a:prstGeom prst="rect">
                      <a:avLst/>
                    </a:prstGeom>
                  </pic:spPr>
                </pic:pic>
              </a:graphicData>
            </a:graphic>
          </wp:inline>
        </w:drawing>
      </w:r>
    </w:p>
    <w:p w14:paraId="66CBCDA5" w14:textId="77777777" w:rsidR="000C7BA6" w:rsidRPr="000C7BA6" w:rsidRDefault="0094756E" w:rsidP="000C7BA6">
      <w:pPr>
        <w:pStyle w:val="berschrift1"/>
        <w:rPr>
          <w:b/>
          <w:bCs/>
        </w:rPr>
      </w:pPr>
      <w:r w:rsidRPr="0094756E">
        <w:rPr>
          <w:b/>
          <w:bCs/>
        </w:rPr>
        <w:lastRenderedPageBreak/>
        <w:t xml:space="preserve">Beziehung zu dem Erkrankten </w:t>
      </w:r>
    </w:p>
    <w:p w14:paraId="73CBE5D3" w14:textId="2DEB84B4" w:rsidR="0094756E" w:rsidRDefault="0094756E" w:rsidP="0094756E">
      <w:pPr>
        <w:spacing w:after="0" w:line="240" w:lineRule="auto"/>
        <w:rPr>
          <w:rFonts w:ascii="Times New Roman" w:eastAsia="Times New Roman" w:hAnsi="Times New Roman" w:cs="Times New Roman"/>
          <w:color w:val="000000"/>
          <w:sz w:val="24"/>
          <w:szCs w:val="24"/>
          <w:lang w:eastAsia="de-DE"/>
        </w:rPr>
      </w:pPr>
      <w:r w:rsidRPr="0094756E">
        <w:rPr>
          <w:rFonts w:ascii="Times New Roman" w:eastAsia="Times New Roman" w:hAnsi="Times New Roman" w:cs="Times New Roman"/>
          <w:color w:val="000000"/>
          <w:sz w:val="24"/>
          <w:szCs w:val="24"/>
          <w:lang w:eastAsia="de-DE"/>
        </w:rPr>
        <w:t>(</w:t>
      </w:r>
      <w:r w:rsidR="000C7BA6">
        <w:rPr>
          <w:rFonts w:ascii="Times New Roman" w:eastAsia="Times New Roman" w:hAnsi="Times New Roman" w:cs="Times New Roman"/>
          <w:color w:val="000000"/>
          <w:sz w:val="24"/>
          <w:szCs w:val="24"/>
          <w:lang w:eastAsia="de-DE"/>
        </w:rPr>
        <w:t>S</w:t>
      </w:r>
      <w:r w:rsidRPr="0094756E">
        <w:rPr>
          <w:rFonts w:ascii="Times New Roman" w:eastAsia="Times New Roman" w:hAnsi="Times New Roman" w:cs="Times New Roman"/>
          <w:color w:val="000000"/>
          <w:sz w:val="24"/>
          <w:szCs w:val="24"/>
          <w:lang w:eastAsia="de-DE"/>
        </w:rPr>
        <w:t>ollte aber ein einheitliches Formblatt werden, in dass der "Pflegegrad" und die Pflegenutzung bzw. der Pflegeaufwand integriert sind)</w:t>
      </w:r>
    </w:p>
    <w:p w14:paraId="2C7E228A" w14:textId="77777777" w:rsidR="000C7BA6" w:rsidRPr="009504E7" w:rsidRDefault="000C7BA6" w:rsidP="000C7BA6">
      <w:pPr>
        <w:pStyle w:val="berschrift1"/>
      </w:pPr>
      <w:r>
        <w:t xml:space="preserve">Beziehung </w:t>
      </w:r>
    </w:p>
    <w:tbl>
      <w:tblPr>
        <w:tblW w:w="9855"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0" w:type="dxa"/>
        </w:tblCellMar>
        <w:tblLook w:val="04A0" w:firstRow="1" w:lastRow="0" w:firstColumn="1" w:lastColumn="0" w:noHBand="0" w:noVBand="1"/>
      </w:tblPr>
      <w:tblGrid>
        <w:gridCol w:w="566"/>
        <w:gridCol w:w="5173"/>
        <w:gridCol w:w="1419"/>
        <w:gridCol w:w="1475"/>
        <w:gridCol w:w="1222"/>
      </w:tblGrid>
      <w:tr w:rsidR="000C7BA6" w14:paraId="30322E89" w14:textId="77777777" w:rsidTr="00100ADB">
        <w:tc>
          <w:tcPr>
            <w:tcW w:w="566" w:type="dxa"/>
            <w:tcBorders>
              <w:top w:val="single" w:sz="4" w:space="0" w:color="auto"/>
              <w:left w:val="single" w:sz="4" w:space="0" w:color="auto"/>
              <w:bottom w:val="single" w:sz="4" w:space="0" w:color="auto"/>
              <w:right w:val="single" w:sz="4" w:space="0" w:color="auto"/>
            </w:tcBorders>
            <w:shd w:val="clear" w:color="auto" w:fill="FFFFFF"/>
            <w:hideMark/>
          </w:tcPr>
          <w:p w14:paraId="7DFFDC80" w14:textId="77777777" w:rsidR="000C7BA6" w:rsidRDefault="000C7BA6" w:rsidP="00100ADB">
            <w:pPr>
              <w:spacing w:after="0" w:line="100" w:lineRule="atLeast"/>
            </w:pPr>
            <w:r>
              <w:t>1_1</w:t>
            </w:r>
          </w:p>
        </w:tc>
        <w:tc>
          <w:tcPr>
            <w:tcW w:w="5173" w:type="dxa"/>
            <w:tcBorders>
              <w:top w:val="single" w:sz="4" w:space="0" w:color="auto"/>
              <w:left w:val="single" w:sz="4" w:space="0" w:color="auto"/>
              <w:bottom w:val="single" w:sz="4" w:space="0" w:color="auto"/>
              <w:right w:val="single" w:sz="4" w:space="0" w:color="auto"/>
            </w:tcBorders>
            <w:shd w:val="clear" w:color="auto" w:fill="FFFFFF"/>
            <w:hideMark/>
          </w:tcPr>
          <w:p w14:paraId="5BBB0891" w14:textId="77777777" w:rsidR="000C7BA6" w:rsidRDefault="000C7BA6" w:rsidP="00100ADB">
            <w:pPr>
              <w:spacing w:after="0" w:line="100" w:lineRule="atLeast"/>
            </w:pPr>
            <w:r>
              <w:t>Person - Vorname/Notiz zur Person</w:t>
            </w:r>
          </w:p>
        </w:tc>
        <w:tc>
          <w:tcPr>
            <w:tcW w:w="4116" w:type="dxa"/>
            <w:gridSpan w:val="3"/>
            <w:tcBorders>
              <w:top w:val="single" w:sz="4" w:space="0" w:color="auto"/>
              <w:left w:val="single" w:sz="4" w:space="0" w:color="auto"/>
              <w:bottom w:val="single" w:sz="4" w:space="0" w:color="auto"/>
              <w:right w:val="single" w:sz="4" w:space="0" w:color="auto"/>
            </w:tcBorders>
            <w:shd w:val="clear" w:color="auto" w:fill="FFFFFF"/>
          </w:tcPr>
          <w:p w14:paraId="31449C6F" w14:textId="77777777" w:rsidR="000C7BA6" w:rsidRDefault="000C7BA6" w:rsidP="00100ADB">
            <w:pPr>
              <w:snapToGrid w:val="0"/>
            </w:pPr>
          </w:p>
        </w:tc>
      </w:tr>
      <w:tr w:rsidR="000C7BA6" w14:paraId="5510E17A" w14:textId="77777777" w:rsidTr="00100ADB">
        <w:tc>
          <w:tcPr>
            <w:tcW w:w="566"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hideMark/>
          </w:tcPr>
          <w:p w14:paraId="102FF9F1" w14:textId="77777777" w:rsidR="000C7BA6" w:rsidRDefault="000C7BA6" w:rsidP="00100ADB">
            <w:pPr>
              <w:spacing w:after="0" w:line="100" w:lineRule="atLeast"/>
            </w:pPr>
            <w:r>
              <w:t>2_1</w:t>
            </w:r>
          </w:p>
        </w:tc>
        <w:tc>
          <w:tcPr>
            <w:tcW w:w="5173"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hideMark/>
          </w:tcPr>
          <w:p w14:paraId="1B94408F" w14:textId="77777777" w:rsidR="000C7BA6" w:rsidRDefault="000C7BA6" w:rsidP="00100ADB">
            <w:pPr>
              <w:spacing w:after="0" w:line="100" w:lineRule="atLeast"/>
            </w:pPr>
            <w:r>
              <w:t>Geschlecht (wenn eindeutig, Beantwortung durch Interviewer)</w:t>
            </w:r>
          </w:p>
        </w:tc>
        <w:tc>
          <w:tcPr>
            <w:tcW w:w="1419"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hideMark/>
          </w:tcPr>
          <w:p w14:paraId="217D75A8" w14:textId="77777777" w:rsidR="000C7BA6" w:rsidRDefault="000C7BA6" w:rsidP="00100ADB">
            <w:pPr>
              <w:spacing w:after="0" w:line="100" w:lineRule="atLeast"/>
            </w:pPr>
            <w:r>
              <w:t xml:space="preserve">Männlich </w:t>
            </w:r>
          </w:p>
        </w:tc>
        <w:tc>
          <w:tcPr>
            <w:tcW w:w="1475"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hideMark/>
          </w:tcPr>
          <w:p w14:paraId="65178159" w14:textId="77777777" w:rsidR="000C7BA6" w:rsidRDefault="000C7BA6" w:rsidP="00100ADB">
            <w:pPr>
              <w:spacing w:after="0" w:line="100" w:lineRule="atLeast"/>
            </w:pPr>
            <w:r>
              <w:t xml:space="preserve">Weiblich </w:t>
            </w:r>
          </w:p>
        </w:tc>
        <w:tc>
          <w:tcPr>
            <w:tcW w:w="1222" w:type="dxa"/>
            <w:tcBorders>
              <w:top w:val="single" w:sz="4" w:space="0" w:color="auto"/>
              <w:left w:val="single" w:sz="4" w:space="0" w:color="auto"/>
              <w:bottom w:val="single" w:sz="4" w:space="0" w:color="auto"/>
              <w:right w:val="single" w:sz="4" w:space="0" w:color="auto"/>
            </w:tcBorders>
            <w:shd w:val="clear" w:color="auto" w:fill="FFFFFF"/>
            <w:tcMar>
              <w:top w:w="0" w:type="dxa"/>
              <w:left w:w="57" w:type="dxa"/>
              <w:bottom w:w="0" w:type="dxa"/>
              <w:right w:w="70" w:type="dxa"/>
            </w:tcMar>
          </w:tcPr>
          <w:p w14:paraId="51CA32EF" w14:textId="77777777" w:rsidR="000C7BA6" w:rsidRDefault="000C7BA6" w:rsidP="00100ADB">
            <w:pPr>
              <w:spacing w:after="0" w:line="100" w:lineRule="atLeast"/>
            </w:pPr>
          </w:p>
        </w:tc>
      </w:tr>
      <w:tr w:rsidR="000C7BA6" w14:paraId="51CB18AA" w14:textId="77777777" w:rsidTr="00100ADB">
        <w:tc>
          <w:tcPr>
            <w:tcW w:w="566" w:type="dxa"/>
            <w:tcBorders>
              <w:top w:val="single" w:sz="4" w:space="0" w:color="auto"/>
              <w:left w:val="single" w:sz="4" w:space="0" w:color="auto"/>
              <w:bottom w:val="single" w:sz="4" w:space="0" w:color="auto"/>
              <w:right w:val="single" w:sz="4" w:space="0" w:color="auto"/>
            </w:tcBorders>
            <w:shd w:val="clear" w:color="auto" w:fill="FFFFFF"/>
            <w:hideMark/>
          </w:tcPr>
          <w:p w14:paraId="03A6D952" w14:textId="77777777" w:rsidR="000C7BA6" w:rsidRDefault="000C7BA6" w:rsidP="00100ADB">
            <w:pPr>
              <w:spacing w:after="0" w:line="100" w:lineRule="atLeast"/>
            </w:pPr>
            <w:r>
              <w:t>3_1</w:t>
            </w:r>
          </w:p>
        </w:tc>
        <w:tc>
          <w:tcPr>
            <w:tcW w:w="5173" w:type="dxa"/>
            <w:tcBorders>
              <w:top w:val="single" w:sz="4" w:space="0" w:color="auto"/>
              <w:left w:val="single" w:sz="4" w:space="0" w:color="auto"/>
              <w:bottom w:val="single" w:sz="4" w:space="0" w:color="auto"/>
              <w:right w:val="single" w:sz="4" w:space="0" w:color="auto"/>
            </w:tcBorders>
            <w:shd w:val="clear" w:color="auto" w:fill="FFFFFF"/>
            <w:hideMark/>
          </w:tcPr>
          <w:p w14:paraId="32EBC3A8" w14:textId="77777777" w:rsidR="000C7BA6" w:rsidRDefault="000C7BA6" w:rsidP="00100ADB">
            <w:pPr>
              <w:spacing w:after="0" w:line="100" w:lineRule="atLeast"/>
            </w:pPr>
            <w:r>
              <w:t>Zeigen Sie mir nun bitte, in welcher Beziehung diese Person zu Ihnen steht.</w:t>
            </w:r>
          </w:p>
        </w:tc>
        <w:tc>
          <w:tcPr>
            <w:tcW w:w="4116" w:type="dxa"/>
            <w:gridSpan w:val="3"/>
            <w:tcBorders>
              <w:top w:val="single" w:sz="4" w:space="0" w:color="auto"/>
              <w:left w:val="single" w:sz="4" w:space="0" w:color="auto"/>
              <w:bottom w:val="single" w:sz="4" w:space="0" w:color="auto"/>
              <w:right w:val="single" w:sz="4" w:space="0" w:color="auto"/>
            </w:tcBorders>
            <w:shd w:val="clear" w:color="auto" w:fill="FFFFFF"/>
            <w:hideMark/>
          </w:tcPr>
          <w:tbl>
            <w:tblPr>
              <w:tblW w:w="22005" w:type="dxa"/>
              <w:tblLayout w:type="fixed"/>
              <w:tblCellMar>
                <w:left w:w="70" w:type="dxa"/>
                <w:right w:w="70" w:type="dxa"/>
              </w:tblCellMar>
              <w:tblLook w:val="04A0" w:firstRow="1" w:lastRow="0" w:firstColumn="1" w:lastColumn="0" w:noHBand="0" w:noVBand="1"/>
            </w:tblPr>
            <w:tblGrid>
              <w:gridCol w:w="401"/>
              <w:gridCol w:w="21604"/>
            </w:tblGrid>
            <w:tr w:rsidR="000C7BA6" w14:paraId="6C3772C4" w14:textId="77777777" w:rsidTr="00100ADB">
              <w:trPr>
                <w:trHeight w:val="300"/>
              </w:trPr>
              <w:tc>
                <w:tcPr>
                  <w:tcW w:w="401" w:type="dxa"/>
                  <w:noWrap/>
                  <w:vAlign w:val="bottom"/>
                </w:tcPr>
                <w:p w14:paraId="19BDC59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101</w:t>
                  </w:r>
                </w:p>
                <w:p w14:paraId="20522F96" w14:textId="77777777" w:rsidR="000C7BA6" w:rsidRDefault="000C7BA6" w:rsidP="00100ADB">
                  <w:pPr>
                    <w:spacing w:after="0" w:line="240" w:lineRule="auto"/>
                    <w:rPr>
                      <w:rFonts w:eastAsia="Times New Roman" w:cs="Times New Roman"/>
                      <w:sz w:val="16"/>
                      <w:lang w:eastAsia="de-DE"/>
                    </w:rPr>
                  </w:pPr>
                </w:p>
              </w:tc>
              <w:tc>
                <w:tcPr>
                  <w:tcW w:w="21599" w:type="dxa"/>
                  <w:noWrap/>
                  <w:vAlign w:val="bottom"/>
                  <w:hideMark/>
                </w:tcPr>
                <w:p w14:paraId="0BF85F6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Großvater / -mutter </w:t>
                  </w:r>
                </w:p>
                <w:p w14:paraId="52704742"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des Befragten oder </w:t>
                  </w:r>
                </w:p>
                <w:p w14:paraId="386A973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des Partners</w:t>
                  </w:r>
                </w:p>
              </w:tc>
            </w:tr>
            <w:tr w:rsidR="000C7BA6" w14:paraId="1F9E7F0C" w14:textId="77777777" w:rsidTr="00100ADB">
              <w:trPr>
                <w:trHeight w:val="300"/>
              </w:trPr>
              <w:tc>
                <w:tcPr>
                  <w:tcW w:w="401" w:type="dxa"/>
                  <w:noWrap/>
                  <w:vAlign w:val="bottom"/>
                  <w:hideMark/>
                </w:tcPr>
                <w:p w14:paraId="263AB0F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102</w:t>
                  </w:r>
                </w:p>
              </w:tc>
              <w:tc>
                <w:tcPr>
                  <w:tcW w:w="21599" w:type="dxa"/>
                  <w:noWrap/>
                  <w:vAlign w:val="bottom"/>
                  <w:hideMark/>
                </w:tcPr>
                <w:p w14:paraId="34A456B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Mutter</w:t>
                  </w:r>
                </w:p>
              </w:tc>
            </w:tr>
            <w:tr w:rsidR="000C7BA6" w14:paraId="0EC86E29" w14:textId="77777777" w:rsidTr="00100ADB">
              <w:trPr>
                <w:trHeight w:val="300"/>
              </w:trPr>
              <w:tc>
                <w:tcPr>
                  <w:tcW w:w="401" w:type="dxa"/>
                  <w:noWrap/>
                  <w:vAlign w:val="bottom"/>
                  <w:hideMark/>
                </w:tcPr>
                <w:p w14:paraId="1E7CB26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103</w:t>
                  </w:r>
                </w:p>
              </w:tc>
              <w:tc>
                <w:tcPr>
                  <w:tcW w:w="21599" w:type="dxa"/>
                  <w:noWrap/>
                  <w:vAlign w:val="bottom"/>
                  <w:hideMark/>
                </w:tcPr>
                <w:p w14:paraId="30D5A28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Vater</w:t>
                  </w:r>
                </w:p>
              </w:tc>
            </w:tr>
            <w:tr w:rsidR="000C7BA6" w14:paraId="0C56EF46" w14:textId="77777777" w:rsidTr="00100ADB">
              <w:trPr>
                <w:trHeight w:val="300"/>
              </w:trPr>
              <w:tc>
                <w:tcPr>
                  <w:tcW w:w="401" w:type="dxa"/>
                  <w:noWrap/>
                  <w:vAlign w:val="bottom"/>
                  <w:hideMark/>
                </w:tcPr>
                <w:p w14:paraId="3A36C3F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104</w:t>
                  </w:r>
                </w:p>
              </w:tc>
              <w:tc>
                <w:tcPr>
                  <w:tcW w:w="21599" w:type="dxa"/>
                  <w:noWrap/>
                  <w:vAlign w:val="bottom"/>
                  <w:hideMark/>
                </w:tcPr>
                <w:p w14:paraId="6208562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Schwiegermutter /</w:t>
                  </w:r>
                </w:p>
                <w:p w14:paraId="74DE39A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 Mutter des Partners</w:t>
                  </w:r>
                </w:p>
              </w:tc>
            </w:tr>
            <w:tr w:rsidR="000C7BA6" w14:paraId="3267D817" w14:textId="77777777" w:rsidTr="00100ADB">
              <w:trPr>
                <w:trHeight w:val="300"/>
              </w:trPr>
              <w:tc>
                <w:tcPr>
                  <w:tcW w:w="401" w:type="dxa"/>
                  <w:noWrap/>
                  <w:vAlign w:val="bottom"/>
                  <w:hideMark/>
                </w:tcPr>
                <w:p w14:paraId="7E26130A"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105</w:t>
                  </w:r>
                </w:p>
              </w:tc>
              <w:tc>
                <w:tcPr>
                  <w:tcW w:w="21599" w:type="dxa"/>
                  <w:noWrap/>
                  <w:vAlign w:val="bottom"/>
                  <w:hideMark/>
                </w:tcPr>
                <w:p w14:paraId="15B552D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Schwiegervater / </w:t>
                  </w:r>
                </w:p>
                <w:p w14:paraId="683773F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Vater des Partners</w:t>
                  </w:r>
                </w:p>
              </w:tc>
            </w:tr>
            <w:tr w:rsidR="000C7BA6" w14:paraId="669D891A" w14:textId="77777777" w:rsidTr="00100ADB">
              <w:trPr>
                <w:trHeight w:val="300"/>
              </w:trPr>
              <w:tc>
                <w:tcPr>
                  <w:tcW w:w="401" w:type="dxa"/>
                  <w:noWrap/>
                  <w:vAlign w:val="bottom"/>
                  <w:hideMark/>
                </w:tcPr>
                <w:p w14:paraId="54D9C7A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106</w:t>
                  </w:r>
                </w:p>
              </w:tc>
              <w:tc>
                <w:tcPr>
                  <w:tcW w:w="21599" w:type="dxa"/>
                  <w:noWrap/>
                  <w:vAlign w:val="bottom"/>
                  <w:hideMark/>
                </w:tcPr>
                <w:p w14:paraId="41CCBDE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(Ehe-) Partner</w:t>
                  </w:r>
                </w:p>
              </w:tc>
            </w:tr>
            <w:tr w:rsidR="000C7BA6" w14:paraId="4834583C" w14:textId="77777777" w:rsidTr="00100ADB">
              <w:trPr>
                <w:trHeight w:val="300"/>
              </w:trPr>
              <w:tc>
                <w:tcPr>
                  <w:tcW w:w="401" w:type="dxa"/>
                  <w:noWrap/>
                  <w:vAlign w:val="bottom"/>
                  <w:hideMark/>
                </w:tcPr>
                <w:p w14:paraId="44A189E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107</w:t>
                  </w:r>
                </w:p>
              </w:tc>
              <w:tc>
                <w:tcPr>
                  <w:tcW w:w="21599" w:type="dxa"/>
                  <w:noWrap/>
                  <w:vAlign w:val="bottom"/>
                  <w:hideMark/>
                </w:tcPr>
                <w:p w14:paraId="04344C7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Schwiegertochter /</w:t>
                  </w:r>
                </w:p>
                <w:p w14:paraId="656754F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 Partnerin des Sohns</w:t>
                  </w:r>
                </w:p>
              </w:tc>
            </w:tr>
            <w:tr w:rsidR="000C7BA6" w14:paraId="261A37A1" w14:textId="77777777" w:rsidTr="00100ADB">
              <w:trPr>
                <w:trHeight w:val="300"/>
              </w:trPr>
              <w:tc>
                <w:tcPr>
                  <w:tcW w:w="401" w:type="dxa"/>
                  <w:noWrap/>
                  <w:vAlign w:val="bottom"/>
                  <w:hideMark/>
                </w:tcPr>
                <w:p w14:paraId="1B29C5F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108</w:t>
                  </w:r>
                </w:p>
              </w:tc>
              <w:tc>
                <w:tcPr>
                  <w:tcW w:w="21599" w:type="dxa"/>
                  <w:noWrap/>
                  <w:vAlign w:val="bottom"/>
                  <w:hideMark/>
                </w:tcPr>
                <w:p w14:paraId="2C9CA292"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Schwiegersohn /</w:t>
                  </w:r>
                </w:p>
                <w:p w14:paraId="10158EF6"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 Partner der Tochter</w:t>
                  </w:r>
                </w:p>
              </w:tc>
            </w:tr>
            <w:tr w:rsidR="000C7BA6" w14:paraId="09D6EB3E" w14:textId="77777777" w:rsidTr="00100ADB">
              <w:trPr>
                <w:trHeight w:val="300"/>
              </w:trPr>
              <w:tc>
                <w:tcPr>
                  <w:tcW w:w="401" w:type="dxa"/>
                  <w:noWrap/>
                  <w:vAlign w:val="bottom"/>
                  <w:hideMark/>
                </w:tcPr>
                <w:p w14:paraId="56D4E12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111</w:t>
                  </w:r>
                </w:p>
              </w:tc>
              <w:tc>
                <w:tcPr>
                  <w:tcW w:w="21599" w:type="dxa"/>
                  <w:noWrap/>
                  <w:vAlign w:val="bottom"/>
                  <w:hideMark/>
                </w:tcPr>
                <w:p w14:paraId="3FCF2BFA"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Schwager / Bruder des Partners</w:t>
                  </w:r>
                </w:p>
              </w:tc>
            </w:tr>
            <w:tr w:rsidR="000C7BA6" w14:paraId="3DC953FA" w14:textId="77777777" w:rsidTr="00100ADB">
              <w:trPr>
                <w:trHeight w:val="300"/>
              </w:trPr>
              <w:tc>
                <w:tcPr>
                  <w:tcW w:w="401" w:type="dxa"/>
                  <w:noWrap/>
                  <w:vAlign w:val="bottom"/>
                  <w:hideMark/>
                </w:tcPr>
                <w:p w14:paraId="150B5FB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112</w:t>
                  </w:r>
                </w:p>
              </w:tc>
              <w:tc>
                <w:tcPr>
                  <w:tcW w:w="21599" w:type="dxa"/>
                  <w:noWrap/>
                  <w:vAlign w:val="bottom"/>
                  <w:hideMark/>
                </w:tcPr>
                <w:p w14:paraId="7063160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Schwägerin / </w:t>
                  </w:r>
                </w:p>
                <w:p w14:paraId="245075F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Schwester des Partners</w:t>
                  </w:r>
                </w:p>
              </w:tc>
            </w:tr>
            <w:tr w:rsidR="000C7BA6" w14:paraId="18B67316" w14:textId="77777777" w:rsidTr="00100ADB">
              <w:trPr>
                <w:trHeight w:val="300"/>
              </w:trPr>
              <w:tc>
                <w:tcPr>
                  <w:tcW w:w="401" w:type="dxa"/>
                  <w:noWrap/>
                  <w:vAlign w:val="bottom"/>
                  <w:hideMark/>
                </w:tcPr>
                <w:p w14:paraId="6FA764DA"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120</w:t>
                  </w:r>
                </w:p>
              </w:tc>
              <w:tc>
                <w:tcPr>
                  <w:tcW w:w="21599" w:type="dxa"/>
                  <w:noWrap/>
                  <w:vAlign w:val="bottom"/>
                  <w:hideMark/>
                </w:tcPr>
                <w:p w14:paraId="03D4E08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Ex-Partner</w:t>
                  </w:r>
                </w:p>
              </w:tc>
            </w:tr>
            <w:tr w:rsidR="000C7BA6" w14:paraId="7C2C8F25" w14:textId="77777777" w:rsidTr="00100ADB">
              <w:trPr>
                <w:trHeight w:val="300"/>
              </w:trPr>
              <w:tc>
                <w:tcPr>
                  <w:tcW w:w="401" w:type="dxa"/>
                  <w:noWrap/>
                  <w:vAlign w:val="bottom"/>
                  <w:hideMark/>
                </w:tcPr>
                <w:p w14:paraId="2A69D6E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201</w:t>
                  </w:r>
                </w:p>
              </w:tc>
              <w:tc>
                <w:tcPr>
                  <w:tcW w:w="21599" w:type="dxa"/>
                  <w:noWrap/>
                  <w:vAlign w:val="bottom"/>
                  <w:hideMark/>
                </w:tcPr>
                <w:p w14:paraId="39653EF2"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 Kind</w:t>
                  </w:r>
                </w:p>
              </w:tc>
            </w:tr>
            <w:tr w:rsidR="000C7BA6" w14:paraId="1C16EE7B" w14:textId="77777777" w:rsidTr="00100ADB">
              <w:trPr>
                <w:trHeight w:val="300"/>
              </w:trPr>
              <w:tc>
                <w:tcPr>
                  <w:tcW w:w="401" w:type="dxa"/>
                  <w:noWrap/>
                  <w:vAlign w:val="bottom"/>
                  <w:hideMark/>
                </w:tcPr>
                <w:p w14:paraId="547C785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202</w:t>
                  </w:r>
                </w:p>
              </w:tc>
              <w:tc>
                <w:tcPr>
                  <w:tcW w:w="21599" w:type="dxa"/>
                  <w:noWrap/>
                  <w:vAlign w:val="bottom"/>
                  <w:hideMark/>
                </w:tcPr>
                <w:p w14:paraId="4621DC8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 Kind</w:t>
                  </w:r>
                </w:p>
              </w:tc>
            </w:tr>
            <w:tr w:rsidR="000C7BA6" w14:paraId="3FD742FD" w14:textId="77777777" w:rsidTr="00100ADB">
              <w:trPr>
                <w:trHeight w:val="300"/>
              </w:trPr>
              <w:tc>
                <w:tcPr>
                  <w:tcW w:w="401" w:type="dxa"/>
                  <w:noWrap/>
                  <w:vAlign w:val="bottom"/>
                  <w:hideMark/>
                </w:tcPr>
                <w:p w14:paraId="36C7B5A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203</w:t>
                  </w:r>
                </w:p>
              </w:tc>
              <w:tc>
                <w:tcPr>
                  <w:tcW w:w="21599" w:type="dxa"/>
                  <w:noWrap/>
                  <w:vAlign w:val="bottom"/>
                  <w:hideMark/>
                </w:tcPr>
                <w:p w14:paraId="2691BB9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 Kind</w:t>
                  </w:r>
                </w:p>
              </w:tc>
            </w:tr>
            <w:tr w:rsidR="000C7BA6" w14:paraId="6A22E819" w14:textId="77777777" w:rsidTr="00100ADB">
              <w:trPr>
                <w:trHeight w:val="300"/>
              </w:trPr>
              <w:tc>
                <w:tcPr>
                  <w:tcW w:w="401" w:type="dxa"/>
                  <w:noWrap/>
                  <w:vAlign w:val="bottom"/>
                  <w:hideMark/>
                </w:tcPr>
                <w:p w14:paraId="4031AC4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204</w:t>
                  </w:r>
                </w:p>
              </w:tc>
              <w:tc>
                <w:tcPr>
                  <w:tcW w:w="21599" w:type="dxa"/>
                  <w:noWrap/>
                  <w:vAlign w:val="bottom"/>
                  <w:hideMark/>
                </w:tcPr>
                <w:p w14:paraId="4CAB7E8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 Kind</w:t>
                  </w:r>
                </w:p>
              </w:tc>
            </w:tr>
            <w:tr w:rsidR="000C7BA6" w14:paraId="262EBA8E" w14:textId="77777777" w:rsidTr="00100ADB">
              <w:trPr>
                <w:trHeight w:val="300"/>
              </w:trPr>
              <w:tc>
                <w:tcPr>
                  <w:tcW w:w="401" w:type="dxa"/>
                  <w:noWrap/>
                  <w:vAlign w:val="bottom"/>
                  <w:hideMark/>
                </w:tcPr>
                <w:p w14:paraId="582EF11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301</w:t>
                  </w:r>
                </w:p>
              </w:tc>
              <w:tc>
                <w:tcPr>
                  <w:tcW w:w="21599" w:type="dxa"/>
                  <w:noWrap/>
                  <w:vAlign w:val="bottom"/>
                  <w:hideMark/>
                </w:tcPr>
                <w:p w14:paraId="1BE4737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 Enkelkind</w:t>
                  </w:r>
                </w:p>
              </w:tc>
            </w:tr>
            <w:tr w:rsidR="000C7BA6" w14:paraId="509FF348" w14:textId="77777777" w:rsidTr="00100ADB">
              <w:trPr>
                <w:trHeight w:val="300"/>
              </w:trPr>
              <w:tc>
                <w:tcPr>
                  <w:tcW w:w="401" w:type="dxa"/>
                  <w:noWrap/>
                  <w:vAlign w:val="bottom"/>
                  <w:hideMark/>
                </w:tcPr>
                <w:p w14:paraId="69B7AC0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302</w:t>
                  </w:r>
                </w:p>
              </w:tc>
              <w:tc>
                <w:tcPr>
                  <w:tcW w:w="21599" w:type="dxa"/>
                  <w:noWrap/>
                  <w:vAlign w:val="bottom"/>
                  <w:hideMark/>
                </w:tcPr>
                <w:p w14:paraId="464E9B1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 Enkelkind</w:t>
                  </w:r>
                </w:p>
              </w:tc>
            </w:tr>
            <w:tr w:rsidR="000C7BA6" w14:paraId="45BB3D2D" w14:textId="77777777" w:rsidTr="00100ADB">
              <w:trPr>
                <w:trHeight w:val="300"/>
              </w:trPr>
              <w:tc>
                <w:tcPr>
                  <w:tcW w:w="401" w:type="dxa"/>
                  <w:noWrap/>
                  <w:vAlign w:val="bottom"/>
                  <w:hideMark/>
                </w:tcPr>
                <w:p w14:paraId="2344E0A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303</w:t>
                  </w:r>
                </w:p>
              </w:tc>
              <w:tc>
                <w:tcPr>
                  <w:tcW w:w="21599" w:type="dxa"/>
                  <w:noWrap/>
                  <w:vAlign w:val="bottom"/>
                  <w:hideMark/>
                </w:tcPr>
                <w:p w14:paraId="246B5C2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 Enkelkind</w:t>
                  </w:r>
                </w:p>
              </w:tc>
            </w:tr>
            <w:tr w:rsidR="000C7BA6" w14:paraId="11EEB5FE" w14:textId="77777777" w:rsidTr="00100ADB">
              <w:trPr>
                <w:trHeight w:val="300"/>
              </w:trPr>
              <w:tc>
                <w:tcPr>
                  <w:tcW w:w="401" w:type="dxa"/>
                  <w:noWrap/>
                  <w:vAlign w:val="bottom"/>
                  <w:hideMark/>
                </w:tcPr>
                <w:p w14:paraId="3B26CE9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304</w:t>
                  </w:r>
                </w:p>
              </w:tc>
              <w:tc>
                <w:tcPr>
                  <w:tcW w:w="21599" w:type="dxa"/>
                  <w:noWrap/>
                  <w:vAlign w:val="bottom"/>
                  <w:hideMark/>
                </w:tcPr>
                <w:p w14:paraId="5AD0A8F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 Enkelkind</w:t>
                  </w:r>
                </w:p>
              </w:tc>
            </w:tr>
            <w:tr w:rsidR="000C7BA6" w14:paraId="343CD6B2" w14:textId="77777777" w:rsidTr="00100ADB">
              <w:trPr>
                <w:trHeight w:val="300"/>
              </w:trPr>
              <w:tc>
                <w:tcPr>
                  <w:tcW w:w="401" w:type="dxa"/>
                  <w:noWrap/>
                  <w:vAlign w:val="bottom"/>
                  <w:hideMark/>
                </w:tcPr>
                <w:p w14:paraId="0DC895D6"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351</w:t>
                  </w:r>
                </w:p>
              </w:tc>
              <w:tc>
                <w:tcPr>
                  <w:tcW w:w="21599" w:type="dxa"/>
                  <w:noWrap/>
                  <w:vAlign w:val="bottom"/>
                  <w:hideMark/>
                </w:tcPr>
                <w:p w14:paraId="6328EDE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1. Urenkelkind</w:t>
                  </w:r>
                </w:p>
              </w:tc>
            </w:tr>
            <w:tr w:rsidR="000C7BA6" w14:paraId="570F716C" w14:textId="77777777" w:rsidTr="00100ADB">
              <w:trPr>
                <w:trHeight w:val="300"/>
              </w:trPr>
              <w:tc>
                <w:tcPr>
                  <w:tcW w:w="401" w:type="dxa"/>
                  <w:noWrap/>
                  <w:vAlign w:val="bottom"/>
                  <w:hideMark/>
                </w:tcPr>
                <w:p w14:paraId="1D05419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352</w:t>
                  </w:r>
                </w:p>
              </w:tc>
              <w:tc>
                <w:tcPr>
                  <w:tcW w:w="21599" w:type="dxa"/>
                  <w:noWrap/>
                  <w:vAlign w:val="bottom"/>
                  <w:hideMark/>
                </w:tcPr>
                <w:p w14:paraId="6DB1BF9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2. Urenkelkind</w:t>
                  </w:r>
                </w:p>
              </w:tc>
            </w:tr>
            <w:tr w:rsidR="000C7BA6" w14:paraId="3F31BEDC" w14:textId="77777777" w:rsidTr="00100ADB">
              <w:trPr>
                <w:trHeight w:val="300"/>
              </w:trPr>
              <w:tc>
                <w:tcPr>
                  <w:tcW w:w="401" w:type="dxa"/>
                  <w:noWrap/>
                  <w:vAlign w:val="bottom"/>
                  <w:hideMark/>
                </w:tcPr>
                <w:p w14:paraId="067F225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353</w:t>
                  </w:r>
                </w:p>
              </w:tc>
              <w:tc>
                <w:tcPr>
                  <w:tcW w:w="21599" w:type="dxa"/>
                  <w:noWrap/>
                  <w:vAlign w:val="bottom"/>
                  <w:hideMark/>
                </w:tcPr>
                <w:p w14:paraId="5656135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 Urenkelkind</w:t>
                  </w:r>
                </w:p>
              </w:tc>
            </w:tr>
            <w:tr w:rsidR="000C7BA6" w14:paraId="6AA63553" w14:textId="77777777" w:rsidTr="00100ADB">
              <w:trPr>
                <w:trHeight w:val="300"/>
              </w:trPr>
              <w:tc>
                <w:tcPr>
                  <w:tcW w:w="401" w:type="dxa"/>
                  <w:noWrap/>
                  <w:vAlign w:val="bottom"/>
                  <w:hideMark/>
                </w:tcPr>
                <w:p w14:paraId="7273E33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354</w:t>
                  </w:r>
                </w:p>
              </w:tc>
              <w:tc>
                <w:tcPr>
                  <w:tcW w:w="21599" w:type="dxa"/>
                  <w:noWrap/>
                  <w:vAlign w:val="bottom"/>
                  <w:hideMark/>
                </w:tcPr>
                <w:p w14:paraId="62E0F1B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 Urenkelkind</w:t>
                  </w:r>
                </w:p>
              </w:tc>
            </w:tr>
            <w:tr w:rsidR="000C7BA6" w14:paraId="5702356B" w14:textId="77777777" w:rsidTr="00100ADB">
              <w:trPr>
                <w:trHeight w:val="300"/>
              </w:trPr>
              <w:tc>
                <w:tcPr>
                  <w:tcW w:w="401" w:type="dxa"/>
                  <w:noWrap/>
                  <w:vAlign w:val="bottom"/>
                  <w:hideMark/>
                </w:tcPr>
                <w:p w14:paraId="0558994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401</w:t>
                  </w:r>
                </w:p>
              </w:tc>
              <w:tc>
                <w:tcPr>
                  <w:tcW w:w="21599" w:type="dxa"/>
                  <w:noWrap/>
                  <w:vAlign w:val="bottom"/>
                  <w:hideMark/>
                </w:tcPr>
                <w:p w14:paraId="32FE0B3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Tante</w:t>
                  </w:r>
                </w:p>
              </w:tc>
            </w:tr>
            <w:tr w:rsidR="000C7BA6" w14:paraId="51571548" w14:textId="77777777" w:rsidTr="00100ADB">
              <w:trPr>
                <w:trHeight w:val="300"/>
              </w:trPr>
              <w:tc>
                <w:tcPr>
                  <w:tcW w:w="401" w:type="dxa"/>
                  <w:noWrap/>
                  <w:vAlign w:val="bottom"/>
                  <w:hideMark/>
                </w:tcPr>
                <w:p w14:paraId="0AC8394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402</w:t>
                  </w:r>
                </w:p>
              </w:tc>
              <w:tc>
                <w:tcPr>
                  <w:tcW w:w="21599" w:type="dxa"/>
                  <w:noWrap/>
                  <w:vAlign w:val="bottom"/>
                  <w:hideMark/>
                </w:tcPr>
                <w:p w14:paraId="3E4AA98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Onkel</w:t>
                  </w:r>
                </w:p>
              </w:tc>
            </w:tr>
            <w:tr w:rsidR="000C7BA6" w14:paraId="419DF18D" w14:textId="77777777" w:rsidTr="00100ADB">
              <w:trPr>
                <w:trHeight w:val="300"/>
              </w:trPr>
              <w:tc>
                <w:tcPr>
                  <w:tcW w:w="401" w:type="dxa"/>
                  <w:noWrap/>
                  <w:vAlign w:val="bottom"/>
                  <w:hideMark/>
                </w:tcPr>
                <w:p w14:paraId="14D8588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403</w:t>
                  </w:r>
                </w:p>
              </w:tc>
              <w:tc>
                <w:tcPr>
                  <w:tcW w:w="21599" w:type="dxa"/>
                  <w:noWrap/>
                  <w:vAlign w:val="bottom"/>
                  <w:hideMark/>
                </w:tcPr>
                <w:p w14:paraId="4AC9FA8E"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Cousin</w:t>
                  </w:r>
                </w:p>
              </w:tc>
            </w:tr>
            <w:tr w:rsidR="000C7BA6" w14:paraId="70D34FA8" w14:textId="77777777" w:rsidTr="00100ADB">
              <w:trPr>
                <w:trHeight w:val="300"/>
              </w:trPr>
              <w:tc>
                <w:tcPr>
                  <w:tcW w:w="401" w:type="dxa"/>
                  <w:noWrap/>
                  <w:vAlign w:val="bottom"/>
                  <w:hideMark/>
                </w:tcPr>
                <w:p w14:paraId="6348918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404</w:t>
                  </w:r>
                </w:p>
              </w:tc>
              <w:tc>
                <w:tcPr>
                  <w:tcW w:w="21599" w:type="dxa"/>
                  <w:noWrap/>
                  <w:vAlign w:val="bottom"/>
                  <w:hideMark/>
                </w:tcPr>
                <w:p w14:paraId="7202CF3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Cousine</w:t>
                  </w:r>
                </w:p>
              </w:tc>
            </w:tr>
            <w:tr w:rsidR="000C7BA6" w14:paraId="26EBE3DE" w14:textId="77777777" w:rsidTr="00100ADB">
              <w:trPr>
                <w:trHeight w:val="300"/>
              </w:trPr>
              <w:tc>
                <w:tcPr>
                  <w:tcW w:w="401" w:type="dxa"/>
                  <w:noWrap/>
                  <w:vAlign w:val="bottom"/>
                  <w:hideMark/>
                </w:tcPr>
                <w:p w14:paraId="75A3DD8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405</w:t>
                  </w:r>
                </w:p>
              </w:tc>
              <w:tc>
                <w:tcPr>
                  <w:tcW w:w="21599" w:type="dxa"/>
                  <w:noWrap/>
                  <w:vAlign w:val="bottom"/>
                  <w:hideMark/>
                </w:tcPr>
                <w:p w14:paraId="2A76B43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Nichte</w:t>
                  </w:r>
                </w:p>
              </w:tc>
            </w:tr>
            <w:tr w:rsidR="000C7BA6" w14:paraId="1F125B7E" w14:textId="77777777" w:rsidTr="00100ADB">
              <w:trPr>
                <w:trHeight w:val="300"/>
              </w:trPr>
              <w:tc>
                <w:tcPr>
                  <w:tcW w:w="401" w:type="dxa"/>
                  <w:noWrap/>
                  <w:vAlign w:val="bottom"/>
                  <w:hideMark/>
                </w:tcPr>
                <w:p w14:paraId="42917F3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406</w:t>
                  </w:r>
                </w:p>
              </w:tc>
              <w:tc>
                <w:tcPr>
                  <w:tcW w:w="21599" w:type="dxa"/>
                  <w:noWrap/>
                  <w:vAlign w:val="bottom"/>
                  <w:hideMark/>
                </w:tcPr>
                <w:p w14:paraId="62CAF47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Neffe</w:t>
                  </w:r>
                </w:p>
              </w:tc>
            </w:tr>
            <w:tr w:rsidR="000C7BA6" w14:paraId="413D8684" w14:textId="77777777" w:rsidTr="00100ADB">
              <w:trPr>
                <w:trHeight w:val="300"/>
              </w:trPr>
              <w:tc>
                <w:tcPr>
                  <w:tcW w:w="401" w:type="dxa"/>
                  <w:noWrap/>
                  <w:vAlign w:val="bottom"/>
                  <w:hideMark/>
                </w:tcPr>
                <w:p w14:paraId="1E4CC2D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407</w:t>
                  </w:r>
                </w:p>
              </w:tc>
              <w:tc>
                <w:tcPr>
                  <w:tcW w:w="21599" w:type="dxa"/>
                  <w:noWrap/>
                  <w:vAlign w:val="bottom"/>
                  <w:hideMark/>
                </w:tcPr>
                <w:p w14:paraId="01DAC82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Verwandte</w:t>
                  </w:r>
                </w:p>
              </w:tc>
            </w:tr>
            <w:tr w:rsidR="000C7BA6" w14:paraId="7CDC1E87" w14:textId="77777777" w:rsidTr="00100ADB">
              <w:trPr>
                <w:trHeight w:val="300"/>
              </w:trPr>
              <w:tc>
                <w:tcPr>
                  <w:tcW w:w="401" w:type="dxa"/>
                  <w:noWrap/>
                  <w:vAlign w:val="bottom"/>
                  <w:hideMark/>
                </w:tcPr>
                <w:p w14:paraId="705E439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451</w:t>
                  </w:r>
                </w:p>
              </w:tc>
              <w:tc>
                <w:tcPr>
                  <w:tcW w:w="21599" w:type="dxa"/>
                  <w:noWrap/>
                  <w:vAlign w:val="bottom"/>
                  <w:hideMark/>
                </w:tcPr>
                <w:p w14:paraId="6B537C8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Bruder</w:t>
                  </w:r>
                </w:p>
              </w:tc>
            </w:tr>
            <w:tr w:rsidR="000C7BA6" w14:paraId="3CE67EA3" w14:textId="77777777" w:rsidTr="00100ADB">
              <w:trPr>
                <w:trHeight w:val="300"/>
              </w:trPr>
              <w:tc>
                <w:tcPr>
                  <w:tcW w:w="401" w:type="dxa"/>
                  <w:noWrap/>
                  <w:vAlign w:val="bottom"/>
                  <w:hideMark/>
                </w:tcPr>
                <w:p w14:paraId="238C0DC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452</w:t>
                  </w:r>
                </w:p>
              </w:tc>
              <w:tc>
                <w:tcPr>
                  <w:tcW w:w="21599" w:type="dxa"/>
                  <w:noWrap/>
                  <w:vAlign w:val="bottom"/>
                  <w:hideMark/>
                </w:tcPr>
                <w:p w14:paraId="4EF8E142"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Schwester</w:t>
                  </w:r>
                </w:p>
              </w:tc>
            </w:tr>
            <w:tr w:rsidR="000C7BA6" w14:paraId="4517E406" w14:textId="77777777" w:rsidTr="00100ADB">
              <w:trPr>
                <w:trHeight w:val="300"/>
              </w:trPr>
              <w:tc>
                <w:tcPr>
                  <w:tcW w:w="401" w:type="dxa"/>
                  <w:noWrap/>
                  <w:vAlign w:val="bottom"/>
                  <w:hideMark/>
                </w:tcPr>
                <w:p w14:paraId="71950F0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501</w:t>
                  </w:r>
                </w:p>
              </w:tc>
              <w:tc>
                <w:tcPr>
                  <w:tcW w:w="21599" w:type="dxa"/>
                  <w:noWrap/>
                  <w:vAlign w:val="bottom"/>
                  <w:hideMark/>
                </w:tcPr>
                <w:p w14:paraId="7E6D606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1</w:t>
                  </w:r>
                </w:p>
              </w:tc>
            </w:tr>
            <w:tr w:rsidR="000C7BA6" w14:paraId="301C886D" w14:textId="77777777" w:rsidTr="00100ADB">
              <w:trPr>
                <w:trHeight w:val="300"/>
              </w:trPr>
              <w:tc>
                <w:tcPr>
                  <w:tcW w:w="401" w:type="dxa"/>
                  <w:noWrap/>
                  <w:vAlign w:val="bottom"/>
                  <w:hideMark/>
                </w:tcPr>
                <w:p w14:paraId="4093923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502</w:t>
                  </w:r>
                </w:p>
              </w:tc>
              <w:tc>
                <w:tcPr>
                  <w:tcW w:w="21599" w:type="dxa"/>
                  <w:noWrap/>
                  <w:vAlign w:val="bottom"/>
                  <w:hideMark/>
                </w:tcPr>
                <w:p w14:paraId="785D589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2</w:t>
                  </w:r>
                </w:p>
              </w:tc>
            </w:tr>
            <w:tr w:rsidR="000C7BA6" w14:paraId="0BC5CDC6" w14:textId="77777777" w:rsidTr="00100ADB">
              <w:trPr>
                <w:trHeight w:val="300"/>
              </w:trPr>
              <w:tc>
                <w:tcPr>
                  <w:tcW w:w="401" w:type="dxa"/>
                  <w:noWrap/>
                  <w:vAlign w:val="bottom"/>
                  <w:hideMark/>
                </w:tcPr>
                <w:p w14:paraId="51AA82E8"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503</w:t>
                  </w:r>
                </w:p>
              </w:tc>
              <w:tc>
                <w:tcPr>
                  <w:tcW w:w="21599" w:type="dxa"/>
                  <w:noWrap/>
                  <w:vAlign w:val="bottom"/>
                  <w:hideMark/>
                </w:tcPr>
                <w:p w14:paraId="156CD8C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3</w:t>
                  </w:r>
                </w:p>
              </w:tc>
            </w:tr>
            <w:tr w:rsidR="000C7BA6" w14:paraId="202CCB54" w14:textId="77777777" w:rsidTr="00100ADB">
              <w:trPr>
                <w:trHeight w:val="300"/>
              </w:trPr>
              <w:tc>
                <w:tcPr>
                  <w:tcW w:w="401" w:type="dxa"/>
                  <w:noWrap/>
                  <w:vAlign w:val="bottom"/>
                  <w:hideMark/>
                </w:tcPr>
                <w:p w14:paraId="3E73D93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lastRenderedPageBreak/>
                    <w:t>504</w:t>
                  </w:r>
                </w:p>
              </w:tc>
              <w:tc>
                <w:tcPr>
                  <w:tcW w:w="21599" w:type="dxa"/>
                  <w:noWrap/>
                  <w:vAlign w:val="bottom"/>
                  <w:hideMark/>
                </w:tcPr>
                <w:p w14:paraId="7D617E0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4</w:t>
                  </w:r>
                </w:p>
              </w:tc>
            </w:tr>
            <w:tr w:rsidR="000C7BA6" w14:paraId="5C9C8D68" w14:textId="77777777" w:rsidTr="00100ADB">
              <w:trPr>
                <w:trHeight w:val="300"/>
              </w:trPr>
              <w:tc>
                <w:tcPr>
                  <w:tcW w:w="401" w:type="dxa"/>
                  <w:noWrap/>
                  <w:vAlign w:val="bottom"/>
                  <w:hideMark/>
                </w:tcPr>
                <w:p w14:paraId="718127D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505</w:t>
                  </w:r>
                </w:p>
              </w:tc>
              <w:tc>
                <w:tcPr>
                  <w:tcW w:w="21599" w:type="dxa"/>
                  <w:noWrap/>
                  <w:vAlign w:val="bottom"/>
                  <w:hideMark/>
                </w:tcPr>
                <w:p w14:paraId="02E314A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Freund 5</w:t>
                  </w:r>
                </w:p>
              </w:tc>
            </w:tr>
            <w:tr w:rsidR="000C7BA6" w14:paraId="5DAE964F" w14:textId="77777777" w:rsidTr="00100ADB">
              <w:trPr>
                <w:trHeight w:val="300"/>
              </w:trPr>
              <w:tc>
                <w:tcPr>
                  <w:tcW w:w="401" w:type="dxa"/>
                  <w:noWrap/>
                  <w:vAlign w:val="bottom"/>
                  <w:hideMark/>
                </w:tcPr>
                <w:p w14:paraId="7CE9ABD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506</w:t>
                  </w:r>
                </w:p>
              </w:tc>
              <w:tc>
                <w:tcPr>
                  <w:tcW w:w="21599" w:type="dxa"/>
                  <w:noWrap/>
                  <w:vAlign w:val="bottom"/>
                  <w:hideMark/>
                </w:tcPr>
                <w:p w14:paraId="2B725EE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Freunde</w:t>
                  </w:r>
                </w:p>
              </w:tc>
            </w:tr>
            <w:tr w:rsidR="000C7BA6" w14:paraId="055F32B2" w14:textId="77777777" w:rsidTr="00100ADB">
              <w:trPr>
                <w:trHeight w:val="300"/>
              </w:trPr>
              <w:tc>
                <w:tcPr>
                  <w:tcW w:w="401" w:type="dxa"/>
                  <w:noWrap/>
                  <w:vAlign w:val="bottom"/>
                  <w:hideMark/>
                </w:tcPr>
                <w:p w14:paraId="0DC933D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601</w:t>
                  </w:r>
                </w:p>
              </w:tc>
              <w:tc>
                <w:tcPr>
                  <w:tcW w:w="21599" w:type="dxa"/>
                  <w:noWrap/>
                  <w:vAlign w:val="bottom"/>
                  <w:hideMark/>
                </w:tcPr>
                <w:p w14:paraId="7AD74C9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(ehemalige) </w:t>
                  </w:r>
                </w:p>
                <w:p w14:paraId="30A3577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Arbeitskollegen</w:t>
                  </w:r>
                </w:p>
              </w:tc>
            </w:tr>
            <w:tr w:rsidR="000C7BA6" w14:paraId="42BBFEB0" w14:textId="77777777" w:rsidTr="00100ADB">
              <w:trPr>
                <w:trHeight w:val="300"/>
              </w:trPr>
              <w:tc>
                <w:tcPr>
                  <w:tcW w:w="401" w:type="dxa"/>
                  <w:noWrap/>
                  <w:vAlign w:val="bottom"/>
                  <w:hideMark/>
                </w:tcPr>
                <w:p w14:paraId="30288E9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602</w:t>
                  </w:r>
                </w:p>
              </w:tc>
              <w:tc>
                <w:tcPr>
                  <w:tcW w:w="21599" w:type="dxa"/>
                  <w:noWrap/>
                  <w:vAlign w:val="bottom"/>
                  <w:hideMark/>
                </w:tcPr>
                <w:p w14:paraId="1EF1F11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Nachbarn</w:t>
                  </w:r>
                </w:p>
              </w:tc>
            </w:tr>
            <w:tr w:rsidR="000C7BA6" w14:paraId="5A4E44E6" w14:textId="77777777" w:rsidTr="00100ADB">
              <w:trPr>
                <w:trHeight w:val="300"/>
              </w:trPr>
              <w:tc>
                <w:tcPr>
                  <w:tcW w:w="401" w:type="dxa"/>
                  <w:noWrap/>
                  <w:vAlign w:val="bottom"/>
                </w:tcPr>
                <w:p w14:paraId="41268A4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603</w:t>
                  </w:r>
                </w:p>
                <w:p w14:paraId="7E9334DB" w14:textId="77777777" w:rsidR="000C7BA6" w:rsidRDefault="000C7BA6" w:rsidP="00100ADB">
                  <w:pPr>
                    <w:spacing w:after="0" w:line="240" w:lineRule="auto"/>
                    <w:rPr>
                      <w:rFonts w:eastAsia="Times New Roman" w:cs="Times New Roman"/>
                      <w:sz w:val="16"/>
                      <w:lang w:eastAsia="de-DE"/>
                    </w:rPr>
                  </w:pPr>
                </w:p>
              </w:tc>
              <w:tc>
                <w:tcPr>
                  <w:tcW w:w="21599" w:type="dxa"/>
                  <w:noWrap/>
                  <w:vAlign w:val="bottom"/>
                  <w:hideMark/>
                </w:tcPr>
                <w:p w14:paraId="705FB3C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Vereins- oder </w:t>
                  </w:r>
                </w:p>
                <w:p w14:paraId="22820EF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Organisations-</w:t>
                  </w:r>
                </w:p>
                <w:p w14:paraId="728458C4" w14:textId="77777777" w:rsidR="000C7BA6" w:rsidRDefault="000C7BA6" w:rsidP="00100ADB">
                  <w:pPr>
                    <w:spacing w:after="0" w:line="240" w:lineRule="auto"/>
                    <w:rPr>
                      <w:rFonts w:eastAsia="Times New Roman" w:cs="Times New Roman"/>
                      <w:sz w:val="16"/>
                      <w:lang w:eastAsia="de-DE"/>
                    </w:rPr>
                  </w:pPr>
                  <w:proofErr w:type="spellStart"/>
                  <w:r>
                    <w:rPr>
                      <w:rFonts w:eastAsia="Times New Roman" w:cs="Times New Roman"/>
                      <w:sz w:val="16"/>
                      <w:lang w:eastAsia="de-DE"/>
                    </w:rPr>
                    <w:t>mitglieder</w:t>
                  </w:r>
                  <w:proofErr w:type="spellEnd"/>
                </w:p>
              </w:tc>
            </w:tr>
            <w:tr w:rsidR="000C7BA6" w14:paraId="1AC71525" w14:textId="77777777" w:rsidTr="00100ADB">
              <w:trPr>
                <w:trHeight w:val="300"/>
              </w:trPr>
              <w:tc>
                <w:tcPr>
                  <w:tcW w:w="401" w:type="dxa"/>
                  <w:noWrap/>
                  <w:vAlign w:val="bottom"/>
                </w:tcPr>
                <w:p w14:paraId="07B60266"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701</w:t>
                  </w:r>
                </w:p>
                <w:p w14:paraId="6C86CA89" w14:textId="77777777" w:rsidR="000C7BA6" w:rsidRDefault="000C7BA6" w:rsidP="00100ADB">
                  <w:pPr>
                    <w:spacing w:after="0" w:line="240" w:lineRule="auto"/>
                    <w:rPr>
                      <w:rFonts w:eastAsia="Times New Roman" w:cs="Times New Roman"/>
                      <w:sz w:val="16"/>
                      <w:lang w:eastAsia="de-DE"/>
                    </w:rPr>
                  </w:pPr>
                </w:p>
              </w:tc>
              <w:tc>
                <w:tcPr>
                  <w:tcW w:w="21599" w:type="dxa"/>
                  <w:noWrap/>
                  <w:vAlign w:val="bottom"/>
                  <w:hideMark/>
                </w:tcPr>
                <w:p w14:paraId="0A14CE8D"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Freiwillige Helfer</w:t>
                  </w:r>
                </w:p>
                <w:p w14:paraId="5B44B689" w14:textId="77777777" w:rsidR="000C7BA6" w:rsidRDefault="000C7BA6" w:rsidP="00100ADB">
                  <w:pPr>
                    <w:spacing w:after="0" w:line="240" w:lineRule="auto"/>
                    <w:rPr>
                      <w:rFonts w:eastAsia="Times New Roman" w:cs="Times New Roman"/>
                      <w:sz w:val="16"/>
                      <w:lang w:eastAsia="de-DE"/>
                    </w:rPr>
                  </w:pPr>
                  <w:proofErr w:type="gramStart"/>
                  <w:r>
                    <w:rPr>
                      <w:rFonts w:eastAsia="Times New Roman" w:cs="Times New Roman"/>
                      <w:sz w:val="16"/>
                      <w:lang w:eastAsia="de-DE"/>
                    </w:rPr>
                    <w:t>,z.B.</w:t>
                  </w:r>
                  <w:proofErr w:type="gramEnd"/>
                  <w:r>
                    <w:rPr>
                      <w:rFonts w:eastAsia="Times New Roman" w:cs="Times New Roman"/>
                      <w:sz w:val="16"/>
                      <w:lang w:eastAsia="de-DE"/>
                    </w:rPr>
                    <w:t xml:space="preserve"> aus sozialen </w:t>
                  </w:r>
                </w:p>
                <w:p w14:paraId="761B9243"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Einrichtungen</w:t>
                  </w:r>
                </w:p>
              </w:tc>
            </w:tr>
            <w:tr w:rsidR="000C7BA6" w14:paraId="2D530C56" w14:textId="77777777" w:rsidTr="00100ADB">
              <w:trPr>
                <w:trHeight w:val="300"/>
              </w:trPr>
              <w:tc>
                <w:tcPr>
                  <w:tcW w:w="401" w:type="dxa"/>
                  <w:noWrap/>
                  <w:vAlign w:val="bottom"/>
                  <w:hideMark/>
                </w:tcPr>
                <w:p w14:paraId="6282E93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702</w:t>
                  </w:r>
                </w:p>
              </w:tc>
              <w:tc>
                <w:tcPr>
                  <w:tcW w:w="21599" w:type="dxa"/>
                  <w:noWrap/>
                  <w:vAlign w:val="bottom"/>
                  <w:hideMark/>
                </w:tcPr>
                <w:p w14:paraId="53397C01"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 xml:space="preserve">Bezahlte Helfer </w:t>
                  </w:r>
                </w:p>
                <w:p w14:paraId="5F5725D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(z.B. Pflegekraft)</w:t>
                  </w:r>
                </w:p>
              </w:tc>
            </w:tr>
            <w:tr w:rsidR="000C7BA6" w14:paraId="57ADE959" w14:textId="77777777" w:rsidTr="00100ADB">
              <w:trPr>
                <w:trHeight w:val="300"/>
              </w:trPr>
              <w:tc>
                <w:tcPr>
                  <w:tcW w:w="401" w:type="dxa"/>
                  <w:noWrap/>
                  <w:vAlign w:val="bottom"/>
                  <w:hideMark/>
                </w:tcPr>
                <w:p w14:paraId="660CFC4F"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801</w:t>
                  </w:r>
                </w:p>
              </w:tc>
              <w:tc>
                <w:tcPr>
                  <w:tcW w:w="21599" w:type="dxa"/>
                  <w:noWrap/>
                  <w:vAlign w:val="bottom"/>
                  <w:hideMark/>
                </w:tcPr>
                <w:p w14:paraId="1B383DF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Bekannte</w:t>
                  </w:r>
                </w:p>
              </w:tc>
            </w:tr>
            <w:tr w:rsidR="000C7BA6" w14:paraId="3DC93D60" w14:textId="77777777" w:rsidTr="00100ADB">
              <w:trPr>
                <w:trHeight w:val="300"/>
              </w:trPr>
              <w:tc>
                <w:tcPr>
                  <w:tcW w:w="401" w:type="dxa"/>
                  <w:noWrap/>
                  <w:vAlign w:val="bottom"/>
                  <w:hideMark/>
                </w:tcPr>
                <w:p w14:paraId="45DDD326"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901</w:t>
                  </w:r>
                </w:p>
              </w:tc>
              <w:tc>
                <w:tcPr>
                  <w:tcW w:w="21599" w:type="dxa"/>
                  <w:noWrap/>
                  <w:vAlign w:val="bottom"/>
                  <w:hideMark/>
                </w:tcPr>
                <w:p w14:paraId="69FA2E25"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1</w:t>
                  </w:r>
                </w:p>
              </w:tc>
            </w:tr>
            <w:tr w:rsidR="000C7BA6" w14:paraId="61659043" w14:textId="77777777" w:rsidTr="00100ADB">
              <w:trPr>
                <w:trHeight w:val="300"/>
              </w:trPr>
              <w:tc>
                <w:tcPr>
                  <w:tcW w:w="401" w:type="dxa"/>
                  <w:noWrap/>
                  <w:vAlign w:val="bottom"/>
                  <w:hideMark/>
                </w:tcPr>
                <w:p w14:paraId="6C444FF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902</w:t>
                  </w:r>
                </w:p>
              </w:tc>
              <w:tc>
                <w:tcPr>
                  <w:tcW w:w="21599" w:type="dxa"/>
                  <w:noWrap/>
                  <w:vAlign w:val="bottom"/>
                  <w:hideMark/>
                </w:tcPr>
                <w:p w14:paraId="13BD54A9"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2</w:t>
                  </w:r>
                </w:p>
              </w:tc>
            </w:tr>
            <w:tr w:rsidR="000C7BA6" w14:paraId="68EAB88D" w14:textId="77777777" w:rsidTr="00100ADB">
              <w:trPr>
                <w:trHeight w:val="300"/>
              </w:trPr>
              <w:tc>
                <w:tcPr>
                  <w:tcW w:w="401" w:type="dxa"/>
                  <w:noWrap/>
                  <w:vAlign w:val="bottom"/>
                  <w:hideMark/>
                </w:tcPr>
                <w:p w14:paraId="105C5560"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903</w:t>
                  </w:r>
                </w:p>
              </w:tc>
              <w:tc>
                <w:tcPr>
                  <w:tcW w:w="21599" w:type="dxa"/>
                  <w:noWrap/>
                  <w:vAlign w:val="bottom"/>
                  <w:hideMark/>
                </w:tcPr>
                <w:p w14:paraId="4144011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3</w:t>
                  </w:r>
                </w:p>
              </w:tc>
            </w:tr>
            <w:tr w:rsidR="000C7BA6" w14:paraId="2743D325" w14:textId="77777777" w:rsidTr="00100ADB">
              <w:trPr>
                <w:trHeight w:val="300"/>
              </w:trPr>
              <w:tc>
                <w:tcPr>
                  <w:tcW w:w="401" w:type="dxa"/>
                  <w:noWrap/>
                  <w:vAlign w:val="bottom"/>
                  <w:hideMark/>
                </w:tcPr>
                <w:p w14:paraId="0FB6FA54"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904</w:t>
                  </w:r>
                </w:p>
              </w:tc>
              <w:tc>
                <w:tcPr>
                  <w:tcW w:w="21599" w:type="dxa"/>
                  <w:noWrap/>
                  <w:vAlign w:val="bottom"/>
                  <w:hideMark/>
                </w:tcPr>
                <w:p w14:paraId="79AE1AB7"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4</w:t>
                  </w:r>
                </w:p>
              </w:tc>
            </w:tr>
            <w:tr w:rsidR="000C7BA6" w14:paraId="511477AF" w14:textId="77777777" w:rsidTr="00100ADB">
              <w:trPr>
                <w:trHeight w:val="300"/>
              </w:trPr>
              <w:tc>
                <w:tcPr>
                  <w:tcW w:w="401" w:type="dxa"/>
                  <w:noWrap/>
                  <w:vAlign w:val="bottom"/>
                  <w:hideMark/>
                </w:tcPr>
                <w:p w14:paraId="7008053C"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905</w:t>
                  </w:r>
                </w:p>
              </w:tc>
              <w:tc>
                <w:tcPr>
                  <w:tcW w:w="21599" w:type="dxa"/>
                  <w:noWrap/>
                  <w:vAlign w:val="bottom"/>
                  <w:hideMark/>
                </w:tcPr>
                <w:p w14:paraId="7EBDC3FB" w14:textId="77777777" w:rsidR="000C7BA6" w:rsidRDefault="000C7BA6" w:rsidP="00100ADB">
                  <w:pPr>
                    <w:spacing w:after="0" w:line="240" w:lineRule="auto"/>
                    <w:rPr>
                      <w:rFonts w:eastAsia="Times New Roman" w:cs="Times New Roman"/>
                      <w:sz w:val="16"/>
                      <w:lang w:eastAsia="de-DE"/>
                    </w:rPr>
                  </w:pPr>
                  <w:r>
                    <w:rPr>
                      <w:rFonts w:eastAsia="Times New Roman" w:cs="Times New Roman"/>
                      <w:sz w:val="16"/>
                      <w:lang w:eastAsia="de-DE"/>
                    </w:rPr>
                    <w:t>Andere Person 5</w:t>
                  </w:r>
                </w:p>
              </w:tc>
            </w:tr>
          </w:tbl>
          <w:p w14:paraId="19404606" w14:textId="77777777" w:rsidR="000C7BA6" w:rsidRDefault="000C7BA6" w:rsidP="00100ADB">
            <w:pPr>
              <w:snapToGrid w:val="0"/>
              <w:rPr>
                <w:rFonts w:ascii="Calibri" w:eastAsia="SimSun" w:hAnsi="Calibri" w:cs="font297"/>
                <w:lang w:eastAsia="ar-SA"/>
              </w:rPr>
            </w:pPr>
          </w:p>
        </w:tc>
      </w:tr>
    </w:tbl>
    <w:p w14:paraId="777E0C58" w14:textId="77777777" w:rsidR="000C7BA6" w:rsidRDefault="000C7BA6" w:rsidP="000C7BA6">
      <w:pPr>
        <w:pStyle w:val="berschrift1"/>
      </w:pPr>
      <w:r>
        <w:lastRenderedPageBreak/>
        <w:t>Wohnen</w:t>
      </w:r>
    </w:p>
    <w:p w14:paraId="39AC7CF6" w14:textId="77777777" w:rsidR="000C7BA6" w:rsidRPr="00B3566D" w:rsidRDefault="000C7BA6" w:rsidP="000C7BA6">
      <w:pPr>
        <w:pStyle w:val="Textkrper"/>
        <w:rPr>
          <w:sz w:val="24"/>
          <w:szCs w:val="24"/>
        </w:rPr>
      </w:pPr>
      <w:r w:rsidRPr="009504E7">
        <w:rPr>
          <w:sz w:val="24"/>
          <w:szCs w:val="24"/>
        </w:rPr>
        <w:t>1)</w:t>
      </w:r>
      <w:r>
        <w:rPr>
          <w:sz w:val="24"/>
          <w:szCs w:val="24"/>
        </w:rPr>
        <w:t xml:space="preserve"> Wohnen Sie mit Ihrem an Parkinson erkrankten Angehörigen in häuslicher Gemeinschaft? </w:t>
      </w:r>
    </w:p>
    <w:p w14:paraId="2942BFE9" w14:textId="77777777" w:rsidR="000C7BA6" w:rsidRPr="00B3566D" w:rsidRDefault="000C7BA6" w:rsidP="000C7BA6">
      <w:pPr>
        <w:pStyle w:val="Textkrper"/>
        <w:numPr>
          <w:ilvl w:val="0"/>
          <w:numId w:val="66"/>
        </w:numPr>
        <w:suppressAutoHyphens/>
        <w:spacing w:line="252" w:lineRule="auto"/>
        <w:rPr>
          <w:sz w:val="24"/>
          <w:szCs w:val="24"/>
        </w:rPr>
      </w:pPr>
      <w:r w:rsidRPr="00B3566D">
        <w:rPr>
          <w:sz w:val="24"/>
          <w:szCs w:val="24"/>
        </w:rPr>
        <w:t xml:space="preserve">Nein </w:t>
      </w:r>
    </w:p>
    <w:p w14:paraId="00C91F9F" w14:textId="77777777" w:rsidR="000C7BA6" w:rsidRPr="00B3566D" w:rsidRDefault="000C7BA6" w:rsidP="000C7BA6">
      <w:pPr>
        <w:pStyle w:val="Textkrper"/>
        <w:numPr>
          <w:ilvl w:val="0"/>
          <w:numId w:val="66"/>
        </w:numPr>
        <w:suppressAutoHyphens/>
        <w:spacing w:line="252" w:lineRule="auto"/>
        <w:rPr>
          <w:sz w:val="24"/>
          <w:szCs w:val="24"/>
        </w:rPr>
      </w:pPr>
      <w:r w:rsidRPr="00B3566D">
        <w:rPr>
          <w:sz w:val="24"/>
          <w:szCs w:val="24"/>
        </w:rPr>
        <w:t>Ja</w:t>
      </w:r>
    </w:p>
    <w:p w14:paraId="3ECEBF4C" w14:textId="77777777" w:rsidR="000C7BA6" w:rsidRPr="00B3566D" w:rsidRDefault="000C7BA6" w:rsidP="000C7BA6">
      <w:pPr>
        <w:pStyle w:val="Textkrper"/>
        <w:rPr>
          <w:sz w:val="24"/>
          <w:szCs w:val="24"/>
        </w:rPr>
      </w:pPr>
      <w:r w:rsidRPr="00B3566D">
        <w:rPr>
          <w:sz w:val="24"/>
          <w:szCs w:val="24"/>
        </w:rPr>
        <w:t>2 Wie viele Zimmer hat Ihre Wohnung / Ihr Haus außer Küche, Bad und Flur?</w:t>
      </w:r>
    </w:p>
    <w:p w14:paraId="1C8DAAB8" w14:textId="77777777" w:rsidR="000C7BA6" w:rsidRPr="00B3566D" w:rsidRDefault="000C7BA6" w:rsidP="000C7BA6">
      <w:pPr>
        <w:pStyle w:val="Textkrper"/>
        <w:rPr>
          <w:sz w:val="24"/>
          <w:szCs w:val="24"/>
        </w:rPr>
      </w:pPr>
      <w:r w:rsidRPr="00B3566D">
        <w:rPr>
          <w:sz w:val="24"/>
          <w:szCs w:val="24"/>
        </w:rPr>
        <w:t>______________________________</w:t>
      </w:r>
    </w:p>
    <w:p w14:paraId="1AC0C038" w14:textId="7547C538"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5D65FBEA" w14:textId="77777777" w:rsidR="000C7BA6" w:rsidRDefault="000C7BA6" w:rsidP="0094756E">
      <w:pPr>
        <w:spacing w:after="0" w:line="240" w:lineRule="auto"/>
        <w:rPr>
          <w:rFonts w:ascii="Times New Roman" w:eastAsia="Times New Roman" w:hAnsi="Times New Roman" w:cs="Times New Roman"/>
          <w:color w:val="000000"/>
          <w:sz w:val="24"/>
          <w:szCs w:val="24"/>
          <w:lang w:eastAsia="de-DE"/>
        </w:rPr>
      </w:pPr>
    </w:p>
    <w:p w14:paraId="60DD6CFE" w14:textId="77777777" w:rsidR="00ED1461" w:rsidRDefault="00ED1461" w:rsidP="00ED1461">
      <w:pPr>
        <w:pStyle w:val="berschrift1"/>
      </w:pPr>
      <w:r>
        <w:t xml:space="preserve">Pflegestufe / Pflegegrad </w:t>
      </w:r>
    </w:p>
    <w:p w14:paraId="29AB3181" w14:textId="56D4CDD8" w:rsidR="00ED1461" w:rsidRDefault="00ED1461" w:rsidP="00ED1461">
      <w:r>
        <w:t xml:space="preserve">1 Liegt bei Ihrem Angehörigen ein Pflegegrad oder eine Pflegestufe vor? </w:t>
      </w:r>
    </w:p>
    <w:p w14:paraId="2796E48D" w14:textId="77777777" w:rsidR="00ED1461" w:rsidRDefault="00ED1461" w:rsidP="00ED1461">
      <w:pPr>
        <w:pStyle w:val="Listenabsatz"/>
        <w:numPr>
          <w:ilvl w:val="0"/>
          <w:numId w:val="10"/>
        </w:numPr>
      </w:pPr>
      <w:r>
        <w:t xml:space="preserve">Nein </w:t>
      </w:r>
    </w:p>
    <w:p w14:paraId="62CAC206" w14:textId="77777777" w:rsidR="00ED1461" w:rsidRDefault="00ED1461" w:rsidP="00ED1461">
      <w:pPr>
        <w:pStyle w:val="Listenabsatz"/>
        <w:numPr>
          <w:ilvl w:val="0"/>
          <w:numId w:val="10"/>
        </w:numPr>
      </w:pPr>
      <w:r>
        <w:t xml:space="preserve">Ja, ein Pflegegrad </w:t>
      </w:r>
    </w:p>
    <w:p w14:paraId="178240FD" w14:textId="77777777" w:rsidR="00ED1461" w:rsidRDefault="00ED1461" w:rsidP="00ED1461">
      <w:pPr>
        <w:pStyle w:val="Listenabsatz"/>
        <w:numPr>
          <w:ilvl w:val="0"/>
          <w:numId w:val="11"/>
        </w:numPr>
      </w:pPr>
      <w:r>
        <w:t xml:space="preserve">Pflegegrad 1 </w:t>
      </w:r>
    </w:p>
    <w:p w14:paraId="7B03F775" w14:textId="77777777" w:rsidR="00ED1461" w:rsidRDefault="00ED1461" w:rsidP="00ED1461">
      <w:pPr>
        <w:pStyle w:val="Listenabsatz"/>
        <w:numPr>
          <w:ilvl w:val="0"/>
          <w:numId w:val="11"/>
        </w:numPr>
      </w:pPr>
      <w:r>
        <w:t xml:space="preserve">Pflegegrad 2 </w:t>
      </w:r>
    </w:p>
    <w:p w14:paraId="623943A1" w14:textId="77777777" w:rsidR="00ED1461" w:rsidRDefault="00ED1461" w:rsidP="00ED1461">
      <w:pPr>
        <w:pStyle w:val="Listenabsatz"/>
        <w:numPr>
          <w:ilvl w:val="0"/>
          <w:numId w:val="11"/>
        </w:numPr>
      </w:pPr>
      <w:r>
        <w:t xml:space="preserve">Pflegegrad 3 </w:t>
      </w:r>
    </w:p>
    <w:p w14:paraId="49E468B4" w14:textId="77777777" w:rsidR="00ED1461" w:rsidRDefault="00ED1461" w:rsidP="00ED1461">
      <w:pPr>
        <w:pStyle w:val="Listenabsatz"/>
        <w:numPr>
          <w:ilvl w:val="0"/>
          <w:numId w:val="11"/>
        </w:numPr>
      </w:pPr>
      <w:r>
        <w:t xml:space="preserve">Pflegegrad 4 </w:t>
      </w:r>
    </w:p>
    <w:p w14:paraId="5A91ACD6" w14:textId="77777777" w:rsidR="00ED1461" w:rsidRDefault="00ED1461" w:rsidP="00ED1461">
      <w:pPr>
        <w:pStyle w:val="Listenabsatz"/>
        <w:numPr>
          <w:ilvl w:val="0"/>
          <w:numId w:val="11"/>
        </w:numPr>
      </w:pPr>
      <w:r>
        <w:t>Pflegegrad 5</w:t>
      </w:r>
    </w:p>
    <w:p w14:paraId="21A079B7" w14:textId="665DAC1D" w:rsidR="00ED1461" w:rsidDel="003D7F5D" w:rsidRDefault="00ED1461" w:rsidP="00ED1461">
      <w:pPr>
        <w:pStyle w:val="Listenabsatz"/>
        <w:numPr>
          <w:ilvl w:val="0"/>
          <w:numId w:val="10"/>
        </w:numPr>
        <w:rPr>
          <w:del w:id="241" w:author="david pedrosa" w:date="2022-02-21T12:21:00Z"/>
        </w:rPr>
      </w:pPr>
      <w:commentRangeStart w:id="242"/>
      <w:del w:id="243" w:author="david pedrosa" w:date="2022-02-21T12:21:00Z">
        <w:r w:rsidDel="003D7F5D">
          <w:delText xml:space="preserve">Ja, eine Pflegestufe </w:delText>
        </w:r>
      </w:del>
    </w:p>
    <w:p w14:paraId="246A3182" w14:textId="32A0D317" w:rsidR="00ED1461" w:rsidDel="003D7F5D" w:rsidRDefault="00ED1461" w:rsidP="00ED1461">
      <w:pPr>
        <w:pStyle w:val="Listenabsatz"/>
        <w:numPr>
          <w:ilvl w:val="0"/>
          <w:numId w:val="12"/>
        </w:numPr>
        <w:rPr>
          <w:del w:id="244" w:author="david pedrosa" w:date="2022-02-21T12:21:00Z"/>
        </w:rPr>
      </w:pPr>
      <w:del w:id="245" w:author="david pedrosa" w:date="2022-02-21T12:21:00Z">
        <w:r w:rsidDel="003D7F5D">
          <w:delText>Pflegestufe 0</w:delText>
        </w:r>
      </w:del>
    </w:p>
    <w:p w14:paraId="18F9FB68" w14:textId="5ECEEB2D" w:rsidR="00ED1461" w:rsidDel="003D7F5D" w:rsidRDefault="00ED1461" w:rsidP="00ED1461">
      <w:pPr>
        <w:pStyle w:val="Listenabsatz"/>
        <w:numPr>
          <w:ilvl w:val="0"/>
          <w:numId w:val="12"/>
        </w:numPr>
        <w:rPr>
          <w:del w:id="246" w:author="david pedrosa" w:date="2022-02-21T12:21:00Z"/>
        </w:rPr>
      </w:pPr>
      <w:del w:id="247" w:author="david pedrosa" w:date="2022-02-21T12:21:00Z">
        <w:r w:rsidDel="003D7F5D">
          <w:delText xml:space="preserve">Pflegestufe 1  </w:delText>
        </w:r>
      </w:del>
    </w:p>
    <w:p w14:paraId="492E7A94" w14:textId="432104AD" w:rsidR="00ED1461" w:rsidDel="003D7F5D" w:rsidRDefault="00ED1461" w:rsidP="00ED1461">
      <w:pPr>
        <w:pStyle w:val="Listenabsatz"/>
        <w:numPr>
          <w:ilvl w:val="0"/>
          <w:numId w:val="12"/>
        </w:numPr>
        <w:rPr>
          <w:del w:id="248" w:author="david pedrosa" w:date="2022-02-21T12:21:00Z"/>
        </w:rPr>
      </w:pPr>
      <w:del w:id="249" w:author="david pedrosa" w:date="2022-02-21T12:21:00Z">
        <w:r w:rsidDel="003D7F5D">
          <w:delText xml:space="preserve">Pflegestufe 2 </w:delText>
        </w:r>
      </w:del>
    </w:p>
    <w:p w14:paraId="172169A4" w14:textId="64BD26D4" w:rsidR="00ED1461" w:rsidDel="003D7F5D" w:rsidRDefault="00ED1461" w:rsidP="00ED1461">
      <w:pPr>
        <w:pStyle w:val="Listenabsatz"/>
        <w:numPr>
          <w:ilvl w:val="0"/>
          <w:numId w:val="12"/>
        </w:numPr>
        <w:rPr>
          <w:del w:id="250" w:author="david pedrosa" w:date="2022-02-21T12:21:00Z"/>
        </w:rPr>
      </w:pPr>
      <w:del w:id="251" w:author="david pedrosa" w:date="2022-02-21T12:21:00Z">
        <w:r w:rsidDel="003D7F5D">
          <w:delText xml:space="preserve">Pflegestufe 3  </w:delText>
        </w:r>
      </w:del>
    </w:p>
    <w:p w14:paraId="77DE854D" w14:textId="3527F409" w:rsidR="00ED1461" w:rsidDel="003D7F5D" w:rsidRDefault="00ED1461" w:rsidP="00ED1461">
      <w:pPr>
        <w:pStyle w:val="Listenabsatz"/>
        <w:numPr>
          <w:ilvl w:val="0"/>
          <w:numId w:val="12"/>
        </w:numPr>
        <w:rPr>
          <w:del w:id="252" w:author="david pedrosa" w:date="2022-02-21T12:21:00Z"/>
        </w:rPr>
      </w:pPr>
      <w:del w:id="253" w:author="david pedrosa" w:date="2022-02-21T12:21:00Z">
        <w:r w:rsidDel="003D7F5D">
          <w:delText xml:space="preserve">Pflegestufe 3 mit Härtefall  </w:delText>
        </w:r>
      </w:del>
      <w:commentRangeEnd w:id="242"/>
      <w:r w:rsidR="003D7F5D">
        <w:rPr>
          <w:rStyle w:val="Kommentarzeichen"/>
        </w:rPr>
        <w:commentReference w:id="242"/>
      </w:r>
    </w:p>
    <w:p w14:paraId="5F726D32" w14:textId="6D5B411A" w:rsidR="00ED1461" w:rsidRDefault="00ED1461">
      <w:pPr>
        <w:rPr>
          <w:rFonts w:asciiTheme="majorHAnsi" w:eastAsiaTheme="majorEastAsia" w:hAnsiTheme="majorHAnsi" w:cstheme="majorBidi"/>
          <w:b/>
          <w:bCs/>
          <w:color w:val="2F5496" w:themeColor="accent1" w:themeShade="BF"/>
          <w:sz w:val="32"/>
          <w:szCs w:val="32"/>
        </w:rPr>
      </w:pPr>
    </w:p>
    <w:p w14:paraId="346373F7" w14:textId="77777777" w:rsidR="00C76062" w:rsidRDefault="00C76062" w:rsidP="00C76062">
      <w:pPr>
        <w:pStyle w:val="berschrift1"/>
      </w:pPr>
      <w:r>
        <w:lastRenderedPageBreak/>
        <w:t xml:space="preserve">Pflegenutzung </w:t>
      </w:r>
    </w:p>
    <w:p w14:paraId="6664920F" w14:textId="77777777" w:rsidR="00C76062" w:rsidRDefault="00C76062" w:rsidP="00C76062">
      <w:r>
        <w:t xml:space="preserve">1 Nutzen Sie einen ambulanten Pflegedienst? </w:t>
      </w:r>
    </w:p>
    <w:p w14:paraId="3B4446A8" w14:textId="77777777" w:rsidR="00C76062" w:rsidRDefault="00C76062" w:rsidP="00C76062">
      <w:pPr>
        <w:pStyle w:val="Listenabsatz"/>
        <w:numPr>
          <w:ilvl w:val="0"/>
          <w:numId w:val="13"/>
        </w:numPr>
      </w:pPr>
      <w:r>
        <w:t>Nein</w:t>
      </w:r>
    </w:p>
    <w:p w14:paraId="45576283" w14:textId="77777777" w:rsidR="00C76062" w:rsidRDefault="00C76062" w:rsidP="00C76062">
      <w:pPr>
        <w:pStyle w:val="Listenabsatz"/>
        <w:numPr>
          <w:ilvl w:val="0"/>
          <w:numId w:val="13"/>
        </w:numPr>
      </w:pPr>
      <w:r>
        <w:t xml:space="preserve">Ja </w:t>
      </w:r>
    </w:p>
    <w:p w14:paraId="446B205E" w14:textId="77777777" w:rsidR="00C76062" w:rsidRDefault="00C76062" w:rsidP="00C76062">
      <w:r>
        <w:t xml:space="preserve">2 Nehmen Sie eine Tagespflege in Anspruch? </w:t>
      </w:r>
    </w:p>
    <w:p w14:paraId="5CC59BC0" w14:textId="77777777" w:rsidR="00C76062" w:rsidRDefault="00C76062" w:rsidP="00C76062">
      <w:pPr>
        <w:pStyle w:val="Listenabsatz"/>
        <w:numPr>
          <w:ilvl w:val="0"/>
          <w:numId w:val="14"/>
        </w:numPr>
      </w:pPr>
      <w:r>
        <w:t xml:space="preserve">Nein </w:t>
      </w:r>
    </w:p>
    <w:p w14:paraId="23F4FA48" w14:textId="77777777" w:rsidR="00C76062" w:rsidRDefault="00C76062" w:rsidP="00C76062">
      <w:pPr>
        <w:pStyle w:val="Listenabsatz"/>
        <w:numPr>
          <w:ilvl w:val="0"/>
          <w:numId w:val="14"/>
        </w:numPr>
      </w:pPr>
      <w:r>
        <w:t xml:space="preserve">Ja </w:t>
      </w:r>
    </w:p>
    <w:p w14:paraId="0832545B" w14:textId="77777777" w:rsidR="00C76062" w:rsidRDefault="00C76062" w:rsidP="00C76062">
      <w:r>
        <w:t xml:space="preserve">3 Werden Sie privat von jemandem gepflegt, z.B. von einem Angehörigen oder Bekannten? </w:t>
      </w:r>
    </w:p>
    <w:p w14:paraId="0DDAE361" w14:textId="77777777" w:rsidR="00C76062" w:rsidRDefault="00C76062" w:rsidP="00C76062">
      <w:pPr>
        <w:pStyle w:val="Listenabsatz"/>
        <w:numPr>
          <w:ilvl w:val="0"/>
          <w:numId w:val="15"/>
        </w:numPr>
      </w:pPr>
      <w:r>
        <w:t xml:space="preserve">Nein </w:t>
      </w:r>
    </w:p>
    <w:p w14:paraId="2151BC2F" w14:textId="77777777" w:rsidR="00C76062" w:rsidRDefault="00C76062" w:rsidP="00C76062">
      <w:pPr>
        <w:pStyle w:val="Listenabsatz"/>
        <w:numPr>
          <w:ilvl w:val="0"/>
          <w:numId w:val="15"/>
        </w:numPr>
      </w:pPr>
      <w:r>
        <w:t xml:space="preserve">Ja und zwar mit einem Stundenumfang pro Woche von _______________________ Stunden </w:t>
      </w:r>
    </w:p>
    <w:p w14:paraId="57AD168A" w14:textId="77777777" w:rsidR="00C76062" w:rsidRDefault="00C76062" w:rsidP="00C76062">
      <w:r>
        <w:t xml:space="preserve">4 Pflegen Sie selbst privat eine andere Person? </w:t>
      </w:r>
    </w:p>
    <w:p w14:paraId="26468034" w14:textId="77777777" w:rsidR="00C76062" w:rsidRDefault="00C76062" w:rsidP="00C76062">
      <w:pPr>
        <w:pStyle w:val="Listenabsatz"/>
        <w:numPr>
          <w:ilvl w:val="0"/>
          <w:numId w:val="16"/>
        </w:numPr>
      </w:pPr>
      <w:r>
        <w:t>Nein</w:t>
      </w:r>
    </w:p>
    <w:p w14:paraId="79B11D15" w14:textId="77777777" w:rsidR="00C76062" w:rsidRDefault="00C76062" w:rsidP="00C76062">
      <w:pPr>
        <w:pStyle w:val="Listenabsatz"/>
        <w:numPr>
          <w:ilvl w:val="0"/>
          <w:numId w:val="16"/>
        </w:numPr>
      </w:pPr>
      <w:r>
        <w:t xml:space="preserve">Ja und zwar mit einem Stundenumfang pro Woche von _______________________ Stunden </w:t>
      </w:r>
    </w:p>
    <w:p w14:paraId="35BA85FA" w14:textId="77777777" w:rsidR="00C76062" w:rsidRDefault="00C76062" w:rsidP="00C76062">
      <w:pPr>
        <w:pStyle w:val="berschrift1"/>
      </w:pPr>
    </w:p>
    <w:p w14:paraId="49BB65E9" w14:textId="6B1C3F6F" w:rsidR="00C76062" w:rsidRDefault="00C76062" w:rsidP="00C76062">
      <w:pPr>
        <w:pStyle w:val="berschrift1"/>
      </w:pPr>
      <w:r>
        <w:t xml:space="preserve">Pflege von Angehörigen </w:t>
      </w:r>
    </w:p>
    <w:p w14:paraId="35416D05" w14:textId="77777777" w:rsidR="00C76062" w:rsidRDefault="00C76062" w:rsidP="00C76062">
      <w:r>
        <w:t xml:space="preserve">1) Pflegen sie privat von jemandem Ihren Angehörigen? </w:t>
      </w:r>
    </w:p>
    <w:p w14:paraId="2A001656" w14:textId="77777777" w:rsidR="00C76062" w:rsidRDefault="00C76062" w:rsidP="00C76062">
      <w:pPr>
        <w:pStyle w:val="Listenabsatz"/>
        <w:numPr>
          <w:ilvl w:val="0"/>
          <w:numId w:val="15"/>
        </w:numPr>
      </w:pPr>
      <w:r>
        <w:t xml:space="preserve">Nein </w:t>
      </w:r>
    </w:p>
    <w:p w14:paraId="60659996" w14:textId="77777777" w:rsidR="00C76062" w:rsidRDefault="00C76062" w:rsidP="00C76062">
      <w:pPr>
        <w:pStyle w:val="Listenabsatz"/>
        <w:numPr>
          <w:ilvl w:val="0"/>
          <w:numId w:val="15"/>
        </w:numPr>
      </w:pPr>
      <w:r>
        <w:t>Ja und zwar mit einem Stundenumfang pro Woche von _______________________ Stunden und wie lange schon _______________________ Jahre</w:t>
      </w:r>
    </w:p>
    <w:p w14:paraId="34C2001C" w14:textId="77777777" w:rsidR="00C76062" w:rsidRDefault="00C76062" w:rsidP="00C76062"/>
    <w:p w14:paraId="118B0C3D" w14:textId="77777777" w:rsidR="00C76062" w:rsidRDefault="00C76062" w:rsidP="00C76062">
      <w:r>
        <w:t xml:space="preserve">2) Erhalten Sie Unterstützung bei der Pflege Ihres Angehörigen? </w:t>
      </w:r>
    </w:p>
    <w:p w14:paraId="1E614060" w14:textId="77777777" w:rsidR="00C76062" w:rsidRDefault="00C76062" w:rsidP="00C76062">
      <w:pPr>
        <w:pStyle w:val="Listenabsatz"/>
        <w:numPr>
          <w:ilvl w:val="0"/>
          <w:numId w:val="15"/>
        </w:numPr>
      </w:pPr>
      <w:r>
        <w:t xml:space="preserve">Nein </w:t>
      </w:r>
    </w:p>
    <w:p w14:paraId="13EF6FE8" w14:textId="77777777" w:rsidR="00C76062" w:rsidRDefault="00C76062" w:rsidP="00C76062">
      <w:pPr>
        <w:pStyle w:val="Listenabsatz"/>
        <w:numPr>
          <w:ilvl w:val="0"/>
          <w:numId w:val="15"/>
        </w:numPr>
      </w:pPr>
      <w:r>
        <w:t>Ja und zwar mit einem Stundenumfang pro Woche von _______________________ Stunden</w:t>
      </w:r>
    </w:p>
    <w:p w14:paraId="6E7A3BE4" w14:textId="4121D37E" w:rsidR="00ED1461" w:rsidRDefault="00ED1461">
      <w:pPr>
        <w:rPr>
          <w:rFonts w:asciiTheme="majorHAnsi" w:eastAsiaTheme="majorEastAsia" w:hAnsiTheme="majorHAnsi" w:cstheme="majorBidi"/>
          <w:b/>
          <w:bCs/>
          <w:color w:val="2F5496" w:themeColor="accent1" w:themeShade="BF"/>
          <w:sz w:val="32"/>
          <w:szCs w:val="32"/>
        </w:rPr>
      </w:pPr>
    </w:p>
    <w:p w14:paraId="5F0A31D8" w14:textId="3BCDEF73" w:rsidR="003A6237" w:rsidRDefault="003A6237" w:rsidP="003A6237">
      <w:pPr>
        <w:pStyle w:val="berschrift2"/>
      </w:pPr>
      <w:commentRangeStart w:id="254"/>
      <w:r>
        <w:t>Alltagsgestaltung</w:t>
      </w:r>
      <w:commentRangeEnd w:id="254"/>
      <w:r>
        <w:rPr>
          <w:rStyle w:val="Kommentarzeichen"/>
          <w:rFonts w:asciiTheme="minorHAnsi" w:eastAsiaTheme="minorHAnsi" w:hAnsiTheme="minorHAnsi" w:cstheme="minorBidi"/>
          <w:color w:val="auto"/>
        </w:rPr>
        <w:commentReference w:id="254"/>
      </w:r>
    </w:p>
    <w:p w14:paraId="25270ED3" w14:textId="77777777" w:rsidR="003A6237" w:rsidRPr="003251BA" w:rsidRDefault="003A6237" w:rsidP="003A6237">
      <w:pPr>
        <w:jc w:val="both"/>
      </w:pPr>
      <w:r w:rsidRPr="003251BA">
        <w:t>Jetzt würde</w:t>
      </w:r>
      <w:r>
        <w:t>n</w:t>
      </w:r>
      <w:r w:rsidRPr="003251BA">
        <w:t xml:space="preserve"> </w:t>
      </w:r>
      <w:r>
        <w:t xml:space="preserve">wir </w:t>
      </w:r>
      <w:r w:rsidRPr="003251BA">
        <w:t>gerne</w:t>
      </w:r>
      <w:r>
        <w:t xml:space="preserve"> etwas mehr über Ihre unterstützenden Tätigkeiten erfragen</w:t>
      </w:r>
      <w:r w:rsidRPr="003251BA">
        <w:t xml:space="preserve">. </w:t>
      </w:r>
      <w:r>
        <w:t xml:space="preserve">Kreuzen Sie bitte wieder die für Sie passende Antwort an. </w:t>
      </w:r>
    </w:p>
    <w:tbl>
      <w:tblPr>
        <w:tblW w:w="9997" w:type="dxa"/>
        <w:tblInd w:w="-79" w:type="dxa"/>
        <w:tblLayout w:type="fixed"/>
        <w:tblCellMar>
          <w:left w:w="57" w:type="dxa"/>
          <w:right w:w="0" w:type="dxa"/>
        </w:tblCellMar>
        <w:tblLook w:val="0000" w:firstRow="0" w:lastRow="0" w:firstColumn="0" w:lastColumn="0" w:noHBand="0" w:noVBand="0"/>
      </w:tblPr>
      <w:tblGrid>
        <w:gridCol w:w="500"/>
        <w:gridCol w:w="3969"/>
        <w:gridCol w:w="2409"/>
        <w:gridCol w:w="1701"/>
        <w:gridCol w:w="1418"/>
      </w:tblGrid>
      <w:tr w:rsidR="003A6237" w:rsidRPr="003251BA" w14:paraId="46491094" w14:textId="77777777" w:rsidTr="00100ADB">
        <w:tc>
          <w:tcPr>
            <w:tcW w:w="500" w:type="dxa"/>
            <w:tcBorders>
              <w:top w:val="single" w:sz="4" w:space="0" w:color="000000"/>
              <w:left w:val="single" w:sz="4" w:space="0" w:color="000000"/>
              <w:bottom w:val="single" w:sz="4" w:space="0" w:color="000000"/>
            </w:tcBorders>
            <w:shd w:val="clear" w:color="auto" w:fill="FFFFFF"/>
          </w:tcPr>
          <w:p w14:paraId="667088F2" w14:textId="77777777" w:rsidR="003A6237" w:rsidRPr="003251BA" w:rsidRDefault="003A6237" w:rsidP="00100ADB">
            <w:pPr>
              <w:snapToGrid w:val="0"/>
              <w:spacing w:line="100" w:lineRule="atLeast"/>
            </w:pPr>
          </w:p>
        </w:tc>
        <w:tc>
          <w:tcPr>
            <w:tcW w:w="3969" w:type="dxa"/>
            <w:tcBorders>
              <w:top w:val="single" w:sz="4" w:space="0" w:color="000000"/>
              <w:left w:val="single" w:sz="4" w:space="0" w:color="000000"/>
              <w:bottom w:val="single" w:sz="4" w:space="0" w:color="000000"/>
            </w:tcBorders>
            <w:shd w:val="clear" w:color="auto" w:fill="FFFFFF"/>
          </w:tcPr>
          <w:p w14:paraId="06429305" w14:textId="77777777" w:rsidR="003A6237" w:rsidRPr="003251BA" w:rsidRDefault="003A6237" w:rsidP="00100ADB">
            <w:pPr>
              <w:snapToGrid w:val="0"/>
              <w:spacing w:line="100" w:lineRule="atLeast"/>
            </w:pPr>
            <w:r>
              <w:t>Wieviel Hilfe benötigen Ihr Angehöriger</w:t>
            </w:r>
            <w:r w:rsidRPr="003251BA">
              <w:t xml:space="preserve"> für die folgenden Aktivitäten? </w:t>
            </w:r>
          </w:p>
        </w:tc>
        <w:tc>
          <w:tcPr>
            <w:tcW w:w="2409" w:type="dxa"/>
            <w:tcBorders>
              <w:top w:val="single" w:sz="4" w:space="0" w:color="000000"/>
              <w:left w:val="single" w:sz="4" w:space="0" w:color="000000"/>
              <w:bottom w:val="single" w:sz="4" w:space="0" w:color="000000"/>
            </w:tcBorders>
            <w:shd w:val="clear" w:color="auto" w:fill="FFFFFF"/>
            <w:vAlign w:val="center"/>
          </w:tcPr>
          <w:p w14:paraId="430ED7E5" w14:textId="77777777" w:rsidR="003A6237" w:rsidRPr="003251BA" w:rsidRDefault="003A6237" w:rsidP="00100ADB">
            <w:pPr>
              <w:spacing w:line="100" w:lineRule="atLeast"/>
              <w:jc w:val="center"/>
            </w:pPr>
          </w:p>
        </w:tc>
        <w:tc>
          <w:tcPr>
            <w:tcW w:w="1701" w:type="dxa"/>
            <w:tcBorders>
              <w:top w:val="single" w:sz="4" w:space="0" w:color="000000"/>
              <w:left w:val="single" w:sz="4" w:space="0" w:color="000000"/>
              <w:bottom w:val="single" w:sz="4" w:space="0" w:color="000000"/>
            </w:tcBorders>
            <w:shd w:val="clear" w:color="auto" w:fill="FFFFFF"/>
            <w:vAlign w:val="center"/>
          </w:tcPr>
          <w:p w14:paraId="2B7D450F" w14:textId="77777777" w:rsidR="003A6237" w:rsidRPr="003251BA" w:rsidRDefault="003A6237" w:rsidP="00100ADB">
            <w:pPr>
              <w:spacing w:line="100" w:lineRule="atLeast"/>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CF1441" w14:textId="77777777" w:rsidR="003A6237" w:rsidRPr="003251BA" w:rsidRDefault="003A6237" w:rsidP="00100ADB">
            <w:pPr>
              <w:spacing w:line="100" w:lineRule="atLeast"/>
              <w:jc w:val="center"/>
            </w:pPr>
          </w:p>
        </w:tc>
      </w:tr>
      <w:tr w:rsidR="003A6237" w:rsidRPr="003251BA" w14:paraId="1593847E" w14:textId="77777777" w:rsidTr="00100ADB">
        <w:tc>
          <w:tcPr>
            <w:tcW w:w="500" w:type="dxa"/>
            <w:tcBorders>
              <w:top w:val="single" w:sz="4" w:space="0" w:color="000000"/>
              <w:left w:val="single" w:sz="4" w:space="0" w:color="000000"/>
              <w:bottom w:val="single" w:sz="4" w:space="0" w:color="000000"/>
            </w:tcBorders>
            <w:shd w:val="clear" w:color="auto" w:fill="FFFFFF"/>
          </w:tcPr>
          <w:p w14:paraId="7C0DC71E" w14:textId="77777777" w:rsidR="003A6237" w:rsidRPr="003251BA" w:rsidRDefault="003A6237" w:rsidP="00100ADB">
            <w:pPr>
              <w:spacing w:line="100" w:lineRule="atLeast"/>
            </w:pPr>
            <w:r w:rsidRPr="003251BA">
              <w:t>1</w:t>
            </w:r>
          </w:p>
        </w:tc>
        <w:tc>
          <w:tcPr>
            <w:tcW w:w="3969" w:type="dxa"/>
            <w:tcBorders>
              <w:top w:val="single" w:sz="4" w:space="0" w:color="000000"/>
              <w:left w:val="single" w:sz="4" w:space="0" w:color="000000"/>
              <w:bottom w:val="single" w:sz="4" w:space="0" w:color="000000"/>
            </w:tcBorders>
            <w:shd w:val="clear" w:color="auto" w:fill="FFFFFF"/>
          </w:tcPr>
          <w:p w14:paraId="379CC36F" w14:textId="77777777" w:rsidR="003A6237" w:rsidRPr="003251BA" w:rsidRDefault="003A6237" w:rsidP="00100ADB">
            <w:pPr>
              <w:spacing w:line="100" w:lineRule="atLeast"/>
            </w:pPr>
            <w:r w:rsidRPr="003251BA">
              <w:t>Essen</w:t>
            </w:r>
          </w:p>
        </w:tc>
        <w:tc>
          <w:tcPr>
            <w:tcW w:w="2409" w:type="dxa"/>
            <w:tcBorders>
              <w:top w:val="single" w:sz="4" w:space="0" w:color="000000"/>
              <w:left w:val="single" w:sz="4" w:space="0" w:color="000000"/>
              <w:bottom w:val="single" w:sz="4" w:space="0" w:color="000000"/>
            </w:tcBorders>
            <w:shd w:val="clear" w:color="auto" w:fill="FFFFFF"/>
            <w:vAlign w:val="center"/>
          </w:tcPr>
          <w:p w14:paraId="140244C8"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36155CC3"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946FD7" w14:textId="77777777" w:rsidR="003A6237" w:rsidRPr="003251BA" w:rsidRDefault="003A6237" w:rsidP="00100ADB">
            <w:pPr>
              <w:spacing w:line="100" w:lineRule="atLeast"/>
              <w:jc w:val="center"/>
            </w:pPr>
            <w:r w:rsidRPr="003251BA">
              <w:t xml:space="preserve">Keine Hilfe </w:t>
            </w:r>
          </w:p>
        </w:tc>
      </w:tr>
      <w:tr w:rsidR="003A6237" w:rsidRPr="003251BA" w14:paraId="2A5CEECC" w14:textId="77777777" w:rsidTr="00100ADB">
        <w:tc>
          <w:tcPr>
            <w:tcW w:w="500" w:type="dxa"/>
            <w:tcBorders>
              <w:top w:val="single" w:sz="4" w:space="0" w:color="000000"/>
              <w:left w:val="single" w:sz="4" w:space="0" w:color="000000"/>
              <w:bottom w:val="single" w:sz="4" w:space="0" w:color="000000"/>
            </w:tcBorders>
            <w:shd w:val="clear" w:color="auto" w:fill="FFFFFF"/>
          </w:tcPr>
          <w:p w14:paraId="574E9323" w14:textId="77777777" w:rsidR="003A6237" w:rsidRPr="003251BA" w:rsidRDefault="003A6237" w:rsidP="00100ADB">
            <w:pPr>
              <w:spacing w:line="100" w:lineRule="atLeast"/>
            </w:pPr>
            <w:r w:rsidRPr="003251BA">
              <w:t>2</w:t>
            </w:r>
          </w:p>
        </w:tc>
        <w:tc>
          <w:tcPr>
            <w:tcW w:w="3969" w:type="dxa"/>
            <w:tcBorders>
              <w:top w:val="single" w:sz="4" w:space="0" w:color="000000"/>
              <w:left w:val="single" w:sz="4" w:space="0" w:color="000000"/>
              <w:bottom w:val="single" w:sz="4" w:space="0" w:color="000000"/>
            </w:tcBorders>
            <w:shd w:val="clear" w:color="auto" w:fill="FFFFFF"/>
          </w:tcPr>
          <w:p w14:paraId="7C6F9CD9" w14:textId="77777777" w:rsidR="003A6237" w:rsidRPr="003251BA" w:rsidRDefault="003A6237" w:rsidP="00100ADB">
            <w:pPr>
              <w:spacing w:line="100" w:lineRule="atLeast"/>
            </w:pPr>
            <w:r w:rsidRPr="003251BA">
              <w:t xml:space="preserve">An- und Ausziehen </w:t>
            </w:r>
          </w:p>
        </w:tc>
        <w:tc>
          <w:tcPr>
            <w:tcW w:w="2409" w:type="dxa"/>
            <w:tcBorders>
              <w:top w:val="single" w:sz="4" w:space="0" w:color="000000"/>
              <w:left w:val="single" w:sz="4" w:space="0" w:color="000000"/>
              <w:bottom w:val="single" w:sz="4" w:space="0" w:color="000000"/>
            </w:tcBorders>
            <w:shd w:val="clear" w:color="auto" w:fill="FFFFFF"/>
            <w:vAlign w:val="center"/>
          </w:tcPr>
          <w:p w14:paraId="60E129B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390944B1"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9D0887" w14:textId="77777777" w:rsidR="003A6237" w:rsidRPr="003251BA" w:rsidRDefault="003A6237" w:rsidP="00100ADB">
            <w:pPr>
              <w:spacing w:line="100" w:lineRule="atLeast"/>
              <w:jc w:val="center"/>
            </w:pPr>
            <w:r w:rsidRPr="003251BA">
              <w:t xml:space="preserve">Keine Hilfe </w:t>
            </w:r>
          </w:p>
        </w:tc>
      </w:tr>
      <w:tr w:rsidR="003A6237" w:rsidRPr="003251BA" w14:paraId="728C3D6D" w14:textId="77777777" w:rsidTr="00100ADB">
        <w:tc>
          <w:tcPr>
            <w:tcW w:w="500" w:type="dxa"/>
            <w:tcBorders>
              <w:top w:val="single" w:sz="4" w:space="0" w:color="000000"/>
              <w:left w:val="single" w:sz="4" w:space="0" w:color="000000"/>
              <w:bottom w:val="single" w:sz="4" w:space="0" w:color="000000"/>
            </w:tcBorders>
            <w:shd w:val="clear" w:color="auto" w:fill="FFFFFF"/>
          </w:tcPr>
          <w:p w14:paraId="4A41D416" w14:textId="77777777" w:rsidR="003A6237" w:rsidRPr="003251BA" w:rsidRDefault="003A6237" w:rsidP="00100ADB">
            <w:pPr>
              <w:spacing w:line="100" w:lineRule="atLeast"/>
            </w:pPr>
            <w:r w:rsidRPr="003251BA">
              <w:t>3</w:t>
            </w:r>
          </w:p>
        </w:tc>
        <w:tc>
          <w:tcPr>
            <w:tcW w:w="3969" w:type="dxa"/>
            <w:tcBorders>
              <w:top w:val="single" w:sz="4" w:space="0" w:color="000000"/>
              <w:left w:val="single" w:sz="4" w:space="0" w:color="000000"/>
              <w:bottom w:val="single" w:sz="4" w:space="0" w:color="000000"/>
            </w:tcBorders>
            <w:shd w:val="clear" w:color="auto" w:fill="FFFFFF"/>
          </w:tcPr>
          <w:p w14:paraId="5A7230E0" w14:textId="77777777" w:rsidR="003A6237" w:rsidRPr="003251BA" w:rsidRDefault="003A6237" w:rsidP="00100ADB">
            <w:pPr>
              <w:spacing w:line="100" w:lineRule="atLeast"/>
            </w:pPr>
            <w:r w:rsidRPr="003251BA">
              <w:t xml:space="preserve">Körperpflege </w:t>
            </w:r>
          </w:p>
        </w:tc>
        <w:tc>
          <w:tcPr>
            <w:tcW w:w="2409" w:type="dxa"/>
            <w:tcBorders>
              <w:top w:val="single" w:sz="4" w:space="0" w:color="000000"/>
              <w:left w:val="single" w:sz="4" w:space="0" w:color="000000"/>
              <w:bottom w:val="single" w:sz="4" w:space="0" w:color="000000"/>
            </w:tcBorders>
            <w:shd w:val="clear" w:color="auto" w:fill="FFFFFF"/>
            <w:vAlign w:val="center"/>
          </w:tcPr>
          <w:p w14:paraId="69C9D5E4"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7F1F87D5"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7AAE7D1" w14:textId="77777777" w:rsidR="003A6237" w:rsidRPr="003251BA" w:rsidRDefault="003A6237" w:rsidP="00100ADB">
            <w:pPr>
              <w:spacing w:line="100" w:lineRule="atLeast"/>
              <w:jc w:val="center"/>
            </w:pPr>
            <w:r w:rsidRPr="003251BA">
              <w:t xml:space="preserve">Keine Hilfe </w:t>
            </w:r>
          </w:p>
        </w:tc>
      </w:tr>
      <w:tr w:rsidR="003A6237" w:rsidRPr="003251BA" w14:paraId="16AEEB5D" w14:textId="77777777" w:rsidTr="00100ADB">
        <w:tc>
          <w:tcPr>
            <w:tcW w:w="500" w:type="dxa"/>
            <w:tcBorders>
              <w:top w:val="single" w:sz="4" w:space="0" w:color="000000"/>
              <w:left w:val="single" w:sz="4" w:space="0" w:color="000000"/>
              <w:bottom w:val="single" w:sz="4" w:space="0" w:color="000000"/>
            </w:tcBorders>
            <w:shd w:val="clear" w:color="auto" w:fill="FFFFFF"/>
          </w:tcPr>
          <w:p w14:paraId="091D6C39" w14:textId="77777777" w:rsidR="003A6237" w:rsidRPr="003251BA" w:rsidRDefault="003A6237" w:rsidP="00100ADB">
            <w:pPr>
              <w:spacing w:line="100" w:lineRule="atLeast"/>
            </w:pPr>
            <w:r w:rsidRPr="003251BA">
              <w:t>4</w:t>
            </w:r>
          </w:p>
        </w:tc>
        <w:tc>
          <w:tcPr>
            <w:tcW w:w="3969" w:type="dxa"/>
            <w:tcBorders>
              <w:top w:val="single" w:sz="4" w:space="0" w:color="000000"/>
              <w:left w:val="single" w:sz="4" w:space="0" w:color="000000"/>
              <w:bottom w:val="single" w:sz="4" w:space="0" w:color="000000"/>
            </w:tcBorders>
            <w:shd w:val="clear" w:color="auto" w:fill="FFFFFF"/>
          </w:tcPr>
          <w:p w14:paraId="48CD704B" w14:textId="77777777" w:rsidR="003A6237" w:rsidRPr="003251BA" w:rsidRDefault="003A6237" w:rsidP="00100ADB">
            <w:pPr>
              <w:spacing w:line="100" w:lineRule="atLeast"/>
            </w:pPr>
            <w:r w:rsidRPr="003251BA">
              <w:t>Gehen</w:t>
            </w:r>
          </w:p>
        </w:tc>
        <w:tc>
          <w:tcPr>
            <w:tcW w:w="2409" w:type="dxa"/>
            <w:tcBorders>
              <w:top w:val="single" w:sz="4" w:space="0" w:color="000000"/>
              <w:left w:val="single" w:sz="4" w:space="0" w:color="000000"/>
              <w:bottom w:val="single" w:sz="4" w:space="0" w:color="000000"/>
            </w:tcBorders>
            <w:shd w:val="clear" w:color="auto" w:fill="FFFFFF"/>
            <w:vAlign w:val="center"/>
          </w:tcPr>
          <w:p w14:paraId="0C59BFD2"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6A209535"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08FBC0" w14:textId="77777777" w:rsidR="003A6237" w:rsidRPr="003251BA" w:rsidRDefault="003A6237" w:rsidP="00100ADB">
            <w:pPr>
              <w:spacing w:line="100" w:lineRule="atLeast"/>
              <w:jc w:val="center"/>
            </w:pPr>
            <w:r w:rsidRPr="003251BA">
              <w:t xml:space="preserve">Keine Hilfe </w:t>
            </w:r>
          </w:p>
        </w:tc>
      </w:tr>
      <w:tr w:rsidR="003A6237" w:rsidRPr="003251BA" w14:paraId="7AB96335" w14:textId="77777777" w:rsidTr="00100ADB">
        <w:tc>
          <w:tcPr>
            <w:tcW w:w="500" w:type="dxa"/>
            <w:tcBorders>
              <w:top w:val="single" w:sz="4" w:space="0" w:color="000000"/>
              <w:left w:val="single" w:sz="4" w:space="0" w:color="000000"/>
              <w:bottom w:val="single" w:sz="4" w:space="0" w:color="000000"/>
            </w:tcBorders>
            <w:shd w:val="clear" w:color="auto" w:fill="FFFFFF"/>
          </w:tcPr>
          <w:p w14:paraId="4F8816F1" w14:textId="77777777" w:rsidR="003A6237" w:rsidRPr="003251BA" w:rsidRDefault="003A6237" w:rsidP="00100ADB">
            <w:pPr>
              <w:spacing w:line="100" w:lineRule="atLeast"/>
            </w:pPr>
            <w:r w:rsidRPr="003251BA">
              <w:lastRenderedPageBreak/>
              <w:t>5</w:t>
            </w:r>
          </w:p>
        </w:tc>
        <w:tc>
          <w:tcPr>
            <w:tcW w:w="3969" w:type="dxa"/>
            <w:tcBorders>
              <w:top w:val="single" w:sz="4" w:space="0" w:color="000000"/>
              <w:left w:val="single" w:sz="4" w:space="0" w:color="000000"/>
              <w:bottom w:val="single" w:sz="4" w:space="0" w:color="000000"/>
            </w:tcBorders>
            <w:shd w:val="clear" w:color="auto" w:fill="FFFFFF"/>
          </w:tcPr>
          <w:p w14:paraId="32E4F252" w14:textId="77777777" w:rsidR="003A6237" w:rsidRPr="003251BA" w:rsidRDefault="003A6237" w:rsidP="00100ADB">
            <w:pPr>
              <w:spacing w:line="100" w:lineRule="atLeast"/>
            </w:pPr>
            <w:r w:rsidRPr="003251BA">
              <w:t xml:space="preserve">Aufstehen aus dem Bett oder das Hinlegen </w:t>
            </w:r>
          </w:p>
        </w:tc>
        <w:tc>
          <w:tcPr>
            <w:tcW w:w="2409" w:type="dxa"/>
            <w:tcBorders>
              <w:top w:val="single" w:sz="4" w:space="0" w:color="000000"/>
              <w:left w:val="single" w:sz="4" w:space="0" w:color="000000"/>
              <w:bottom w:val="single" w:sz="4" w:space="0" w:color="000000"/>
            </w:tcBorders>
            <w:shd w:val="clear" w:color="auto" w:fill="FFFFFF"/>
            <w:vAlign w:val="center"/>
          </w:tcPr>
          <w:p w14:paraId="1430F44E"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351916E0"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8F4E3E" w14:textId="77777777" w:rsidR="003A6237" w:rsidRPr="00AA6FC3" w:rsidRDefault="003A6237" w:rsidP="00100ADB">
            <w:pPr>
              <w:spacing w:line="100" w:lineRule="atLeast"/>
              <w:jc w:val="center"/>
              <w:rPr>
                <w:b/>
                <w:i/>
              </w:rPr>
            </w:pPr>
            <w:r w:rsidRPr="003251BA">
              <w:t xml:space="preserve">Keine Hilfe </w:t>
            </w:r>
          </w:p>
        </w:tc>
      </w:tr>
      <w:tr w:rsidR="003A6237" w:rsidRPr="003251BA" w14:paraId="004172F9" w14:textId="77777777" w:rsidTr="00100ADB">
        <w:tc>
          <w:tcPr>
            <w:tcW w:w="500" w:type="dxa"/>
            <w:tcBorders>
              <w:top w:val="single" w:sz="4" w:space="0" w:color="000000"/>
              <w:left w:val="single" w:sz="4" w:space="0" w:color="000000"/>
              <w:bottom w:val="single" w:sz="4" w:space="0" w:color="000000"/>
            </w:tcBorders>
            <w:shd w:val="clear" w:color="auto" w:fill="FFFFFF"/>
          </w:tcPr>
          <w:p w14:paraId="351FDB6B" w14:textId="77777777" w:rsidR="003A6237" w:rsidRPr="003251BA" w:rsidRDefault="003A6237" w:rsidP="00100ADB">
            <w:pPr>
              <w:spacing w:line="100" w:lineRule="atLeast"/>
            </w:pPr>
            <w:r w:rsidRPr="003251BA">
              <w:t>6</w:t>
            </w:r>
          </w:p>
        </w:tc>
        <w:tc>
          <w:tcPr>
            <w:tcW w:w="3969" w:type="dxa"/>
            <w:tcBorders>
              <w:top w:val="single" w:sz="4" w:space="0" w:color="000000"/>
              <w:left w:val="single" w:sz="4" w:space="0" w:color="000000"/>
              <w:bottom w:val="single" w:sz="4" w:space="0" w:color="000000"/>
            </w:tcBorders>
            <w:shd w:val="clear" w:color="auto" w:fill="FFFFFF"/>
          </w:tcPr>
          <w:p w14:paraId="223178C1" w14:textId="77777777" w:rsidR="003A6237" w:rsidRPr="003251BA" w:rsidRDefault="003A6237" w:rsidP="00100ADB">
            <w:pPr>
              <w:spacing w:line="100" w:lineRule="atLeast"/>
            </w:pPr>
            <w:r w:rsidRPr="003251BA">
              <w:t xml:space="preserve">Baden oder Duschen </w:t>
            </w:r>
          </w:p>
        </w:tc>
        <w:tc>
          <w:tcPr>
            <w:tcW w:w="2409" w:type="dxa"/>
            <w:tcBorders>
              <w:top w:val="single" w:sz="4" w:space="0" w:color="000000"/>
              <w:left w:val="single" w:sz="4" w:space="0" w:color="000000"/>
              <w:bottom w:val="single" w:sz="4" w:space="0" w:color="000000"/>
            </w:tcBorders>
            <w:shd w:val="clear" w:color="auto" w:fill="FFFFFF"/>
            <w:vAlign w:val="center"/>
          </w:tcPr>
          <w:p w14:paraId="5EF258A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123F147F"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021738" w14:textId="77777777" w:rsidR="003A6237" w:rsidRPr="003251BA" w:rsidRDefault="003A6237" w:rsidP="00100ADB">
            <w:pPr>
              <w:spacing w:line="100" w:lineRule="atLeast"/>
              <w:jc w:val="center"/>
            </w:pPr>
            <w:r w:rsidRPr="003251BA">
              <w:t xml:space="preserve">Keine Hilfe </w:t>
            </w:r>
          </w:p>
        </w:tc>
      </w:tr>
      <w:tr w:rsidR="003A6237" w:rsidRPr="003251BA" w14:paraId="2A9139A6" w14:textId="77777777" w:rsidTr="00100ADB">
        <w:tc>
          <w:tcPr>
            <w:tcW w:w="500" w:type="dxa"/>
            <w:tcBorders>
              <w:top w:val="single" w:sz="4" w:space="0" w:color="000000"/>
              <w:left w:val="single" w:sz="4" w:space="0" w:color="000000"/>
              <w:bottom w:val="single" w:sz="4" w:space="0" w:color="000000"/>
            </w:tcBorders>
            <w:shd w:val="clear" w:color="auto" w:fill="FFFFFF"/>
          </w:tcPr>
          <w:p w14:paraId="69E473B3" w14:textId="77777777" w:rsidR="003A6237" w:rsidRPr="003251BA" w:rsidRDefault="003A6237" w:rsidP="00100ADB">
            <w:pPr>
              <w:spacing w:line="100" w:lineRule="atLeast"/>
            </w:pPr>
            <w:r w:rsidRPr="003251BA">
              <w:t>7</w:t>
            </w:r>
          </w:p>
        </w:tc>
        <w:tc>
          <w:tcPr>
            <w:tcW w:w="3969" w:type="dxa"/>
            <w:tcBorders>
              <w:top w:val="single" w:sz="4" w:space="0" w:color="000000"/>
              <w:left w:val="single" w:sz="4" w:space="0" w:color="000000"/>
              <w:bottom w:val="single" w:sz="4" w:space="0" w:color="000000"/>
            </w:tcBorders>
            <w:shd w:val="clear" w:color="auto" w:fill="FFFFFF"/>
          </w:tcPr>
          <w:p w14:paraId="7C379189" w14:textId="77777777" w:rsidR="003A6237" w:rsidRPr="003251BA" w:rsidRDefault="003A6237" w:rsidP="00100ADB">
            <w:pPr>
              <w:spacing w:line="100" w:lineRule="atLeast"/>
            </w:pPr>
            <w:r w:rsidRPr="003251BA">
              <w:t>Die Toilette benutzen</w:t>
            </w:r>
          </w:p>
        </w:tc>
        <w:tc>
          <w:tcPr>
            <w:tcW w:w="2409" w:type="dxa"/>
            <w:tcBorders>
              <w:top w:val="single" w:sz="4" w:space="0" w:color="000000"/>
              <w:left w:val="single" w:sz="4" w:space="0" w:color="000000"/>
              <w:bottom w:val="single" w:sz="4" w:space="0" w:color="000000"/>
            </w:tcBorders>
            <w:shd w:val="clear" w:color="auto" w:fill="FFFFFF"/>
            <w:vAlign w:val="center"/>
          </w:tcPr>
          <w:p w14:paraId="7AD7387D"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9F2034" w14:textId="77777777" w:rsidR="003A6237" w:rsidRPr="003251BA" w:rsidRDefault="003A6237" w:rsidP="00100ADB">
            <w:pPr>
              <w:spacing w:line="100" w:lineRule="atLeast"/>
              <w:jc w:val="center"/>
            </w:pPr>
            <w:r w:rsidRPr="003251BA">
              <w:t>Ein wenig Hilfe (z.B. Katheter oder künstlicher Ausgang vorhanden)</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A32A0E" w14:textId="77777777" w:rsidR="003A6237" w:rsidRPr="003251BA" w:rsidRDefault="003A6237" w:rsidP="00100ADB">
            <w:pPr>
              <w:spacing w:line="100" w:lineRule="atLeast"/>
              <w:jc w:val="center"/>
            </w:pPr>
            <w:r w:rsidRPr="003251BA">
              <w:t xml:space="preserve">Keine Hilfe </w:t>
            </w:r>
          </w:p>
        </w:tc>
      </w:tr>
      <w:tr w:rsidR="003A6237" w:rsidRPr="003251BA" w14:paraId="743E0D1E" w14:textId="77777777" w:rsidTr="00100ADB">
        <w:tc>
          <w:tcPr>
            <w:tcW w:w="500" w:type="dxa"/>
            <w:tcBorders>
              <w:top w:val="single" w:sz="4" w:space="0" w:color="000000"/>
              <w:left w:val="single" w:sz="4" w:space="0" w:color="000000"/>
              <w:bottom w:val="single" w:sz="4" w:space="0" w:color="000000"/>
            </w:tcBorders>
            <w:shd w:val="clear" w:color="auto" w:fill="FFFFFF"/>
          </w:tcPr>
          <w:p w14:paraId="205D51A0" w14:textId="77777777" w:rsidR="003A6237" w:rsidRPr="003251BA" w:rsidRDefault="003A6237" w:rsidP="00100ADB">
            <w:pPr>
              <w:spacing w:line="100" w:lineRule="atLeast"/>
            </w:pPr>
            <w:r w:rsidRPr="003251BA">
              <w:t>8</w:t>
            </w:r>
          </w:p>
        </w:tc>
        <w:tc>
          <w:tcPr>
            <w:tcW w:w="3969" w:type="dxa"/>
            <w:tcBorders>
              <w:top w:val="single" w:sz="4" w:space="0" w:color="000000"/>
              <w:left w:val="single" w:sz="4" w:space="0" w:color="000000"/>
              <w:bottom w:val="single" w:sz="4" w:space="0" w:color="000000"/>
            </w:tcBorders>
            <w:shd w:val="clear" w:color="auto" w:fill="FFFFFF"/>
          </w:tcPr>
          <w:p w14:paraId="37112312" w14:textId="77777777" w:rsidR="003A6237" w:rsidRPr="003251BA" w:rsidRDefault="003A6237" w:rsidP="00100ADB">
            <w:pPr>
              <w:spacing w:line="100" w:lineRule="atLeast"/>
            </w:pPr>
            <w:r w:rsidRPr="003251BA">
              <w:t>Das Telefon benutzen</w:t>
            </w:r>
          </w:p>
        </w:tc>
        <w:tc>
          <w:tcPr>
            <w:tcW w:w="2409" w:type="dxa"/>
            <w:tcBorders>
              <w:top w:val="single" w:sz="4" w:space="0" w:color="000000"/>
              <w:left w:val="single" w:sz="4" w:space="0" w:color="000000"/>
              <w:bottom w:val="single" w:sz="4" w:space="0" w:color="000000"/>
            </w:tcBorders>
            <w:shd w:val="clear" w:color="auto" w:fill="FFFFFF"/>
            <w:vAlign w:val="center"/>
          </w:tcPr>
          <w:p w14:paraId="277B290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3AE0DF6F"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E87785" w14:textId="77777777" w:rsidR="003A6237" w:rsidRPr="003251BA" w:rsidRDefault="003A6237" w:rsidP="00100ADB">
            <w:pPr>
              <w:spacing w:line="100" w:lineRule="atLeast"/>
              <w:jc w:val="center"/>
            </w:pPr>
            <w:r w:rsidRPr="003251BA">
              <w:t xml:space="preserve">Keine Hilfe </w:t>
            </w:r>
          </w:p>
        </w:tc>
      </w:tr>
      <w:tr w:rsidR="003A6237" w:rsidRPr="003251BA" w14:paraId="64A28310" w14:textId="77777777" w:rsidTr="00100ADB">
        <w:tc>
          <w:tcPr>
            <w:tcW w:w="500" w:type="dxa"/>
            <w:tcBorders>
              <w:top w:val="single" w:sz="4" w:space="0" w:color="000000"/>
              <w:left w:val="single" w:sz="4" w:space="0" w:color="000000"/>
              <w:bottom w:val="single" w:sz="4" w:space="0" w:color="000000"/>
            </w:tcBorders>
            <w:shd w:val="clear" w:color="auto" w:fill="FFFFFF"/>
          </w:tcPr>
          <w:p w14:paraId="0B8A3602" w14:textId="77777777" w:rsidR="003A6237" w:rsidRPr="003251BA" w:rsidRDefault="003A6237" w:rsidP="00100ADB">
            <w:pPr>
              <w:spacing w:line="100" w:lineRule="atLeast"/>
            </w:pPr>
            <w:r w:rsidRPr="003251BA">
              <w:t>9</w:t>
            </w:r>
          </w:p>
        </w:tc>
        <w:tc>
          <w:tcPr>
            <w:tcW w:w="3969" w:type="dxa"/>
            <w:tcBorders>
              <w:top w:val="single" w:sz="4" w:space="0" w:color="000000"/>
              <w:left w:val="single" w:sz="4" w:space="0" w:color="000000"/>
              <w:bottom w:val="single" w:sz="4" w:space="0" w:color="000000"/>
            </w:tcBorders>
            <w:shd w:val="clear" w:color="auto" w:fill="FFFFFF"/>
          </w:tcPr>
          <w:p w14:paraId="504692D0" w14:textId="77777777" w:rsidR="003A6237" w:rsidRPr="003251BA" w:rsidRDefault="003A6237" w:rsidP="00100ADB">
            <w:pPr>
              <w:spacing w:line="100" w:lineRule="atLeast"/>
            </w:pPr>
            <w:r w:rsidRPr="003251BA">
              <w:t>Irgendwo hinkommen, wo Sie nicht selber zu Fuß hingehen können (z.B. die Organisation einer Taxifahrt, mit dem Bus fahren, etc.)</w:t>
            </w:r>
          </w:p>
        </w:tc>
        <w:tc>
          <w:tcPr>
            <w:tcW w:w="2409" w:type="dxa"/>
            <w:tcBorders>
              <w:top w:val="single" w:sz="4" w:space="0" w:color="000000"/>
              <w:left w:val="single" w:sz="4" w:space="0" w:color="000000"/>
              <w:bottom w:val="single" w:sz="4" w:space="0" w:color="000000"/>
            </w:tcBorders>
            <w:shd w:val="clear" w:color="auto" w:fill="FFFFFF"/>
            <w:vAlign w:val="center"/>
          </w:tcPr>
          <w:p w14:paraId="3E7B1638"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13104853"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B353CB" w14:textId="77777777" w:rsidR="003A6237" w:rsidRPr="003251BA" w:rsidRDefault="003A6237" w:rsidP="00100ADB">
            <w:pPr>
              <w:spacing w:line="100" w:lineRule="atLeast"/>
              <w:jc w:val="center"/>
            </w:pPr>
            <w:r w:rsidRPr="003251BA">
              <w:t xml:space="preserve">Keine Hilfe </w:t>
            </w:r>
          </w:p>
        </w:tc>
      </w:tr>
      <w:tr w:rsidR="003A6237" w:rsidRPr="003251BA" w14:paraId="5CD55E07" w14:textId="77777777" w:rsidTr="00100ADB">
        <w:tc>
          <w:tcPr>
            <w:tcW w:w="500" w:type="dxa"/>
            <w:tcBorders>
              <w:top w:val="single" w:sz="4" w:space="0" w:color="000000"/>
              <w:left w:val="single" w:sz="4" w:space="0" w:color="000000"/>
              <w:bottom w:val="single" w:sz="4" w:space="0" w:color="000000"/>
            </w:tcBorders>
            <w:shd w:val="clear" w:color="auto" w:fill="FFFFFF"/>
          </w:tcPr>
          <w:p w14:paraId="498AE171" w14:textId="77777777" w:rsidR="003A6237" w:rsidRPr="003251BA" w:rsidRDefault="003A6237" w:rsidP="00100ADB">
            <w:pPr>
              <w:spacing w:line="100" w:lineRule="atLeast"/>
            </w:pPr>
            <w:r w:rsidRPr="003251BA">
              <w:t>10</w:t>
            </w:r>
          </w:p>
        </w:tc>
        <w:tc>
          <w:tcPr>
            <w:tcW w:w="3969" w:type="dxa"/>
            <w:tcBorders>
              <w:top w:val="single" w:sz="4" w:space="0" w:color="000000"/>
              <w:left w:val="single" w:sz="4" w:space="0" w:color="000000"/>
              <w:bottom w:val="single" w:sz="4" w:space="0" w:color="000000"/>
            </w:tcBorders>
            <w:shd w:val="clear" w:color="auto" w:fill="FFFFFF"/>
          </w:tcPr>
          <w:p w14:paraId="6FF783B7" w14:textId="77777777" w:rsidR="003A6237" w:rsidRPr="003251BA" w:rsidRDefault="003A6237" w:rsidP="00100ADB">
            <w:pPr>
              <w:spacing w:line="100" w:lineRule="atLeast"/>
            </w:pPr>
            <w:r w:rsidRPr="003251BA">
              <w:t>Lebensmittel oder Kleidung selbst einkaufen</w:t>
            </w:r>
          </w:p>
        </w:tc>
        <w:tc>
          <w:tcPr>
            <w:tcW w:w="2409" w:type="dxa"/>
            <w:tcBorders>
              <w:top w:val="single" w:sz="4" w:space="0" w:color="000000"/>
              <w:left w:val="single" w:sz="4" w:space="0" w:color="000000"/>
              <w:bottom w:val="single" w:sz="4" w:space="0" w:color="000000"/>
            </w:tcBorders>
            <w:shd w:val="clear" w:color="auto" w:fill="FFFFFF"/>
            <w:vAlign w:val="center"/>
          </w:tcPr>
          <w:p w14:paraId="0584F14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58280222"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E6C30C" w14:textId="77777777" w:rsidR="003A6237" w:rsidRPr="003251BA" w:rsidRDefault="003A6237" w:rsidP="00100ADB">
            <w:pPr>
              <w:spacing w:line="100" w:lineRule="atLeast"/>
              <w:jc w:val="center"/>
            </w:pPr>
            <w:r w:rsidRPr="003251BA">
              <w:t xml:space="preserve">Keine Hilfe </w:t>
            </w:r>
          </w:p>
        </w:tc>
      </w:tr>
      <w:tr w:rsidR="003A6237" w:rsidRPr="003251BA" w14:paraId="7F64F02F" w14:textId="77777777" w:rsidTr="00100ADB">
        <w:tc>
          <w:tcPr>
            <w:tcW w:w="500" w:type="dxa"/>
            <w:tcBorders>
              <w:top w:val="single" w:sz="4" w:space="0" w:color="000000"/>
              <w:left w:val="single" w:sz="4" w:space="0" w:color="000000"/>
              <w:bottom w:val="single" w:sz="4" w:space="0" w:color="000000"/>
            </w:tcBorders>
            <w:shd w:val="clear" w:color="auto" w:fill="FFFFFF"/>
          </w:tcPr>
          <w:p w14:paraId="00851501" w14:textId="77777777" w:rsidR="003A6237" w:rsidRPr="003251BA" w:rsidRDefault="003A6237" w:rsidP="00100ADB">
            <w:pPr>
              <w:spacing w:line="100" w:lineRule="atLeast"/>
            </w:pPr>
            <w:r w:rsidRPr="003251BA">
              <w:t>11</w:t>
            </w:r>
          </w:p>
        </w:tc>
        <w:tc>
          <w:tcPr>
            <w:tcW w:w="3969" w:type="dxa"/>
            <w:tcBorders>
              <w:top w:val="single" w:sz="4" w:space="0" w:color="000000"/>
              <w:left w:val="single" w:sz="4" w:space="0" w:color="000000"/>
              <w:bottom w:val="single" w:sz="4" w:space="0" w:color="000000"/>
            </w:tcBorders>
            <w:shd w:val="clear" w:color="auto" w:fill="FFFFFF"/>
          </w:tcPr>
          <w:p w14:paraId="0C836E68" w14:textId="77777777" w:rsidR="003A6237" w:rsidRPr="003251BA" w:rsidRDefault="003A6237" w:rsidP="00100ADB">
            <w:pPr>
              <w:spacing w:line="100" w:lineRule="atLeast"/>
            </w:pPr>
            <w:r w:rsidRPr="003251BA">
              <w:t>Eigene Mahlzeiten zubereiten</w:t>
            </w:r>
          </w:p>
        </w:tc>
        <w:tc>
          <w:tcPr>
            <w:tcW w:w="2409" w:type="dxa"/>
            <w:tcBorders>
              <w:top w:val="single" w:sz="4" w:space="0" w:color="000000"/>
              <w:left w:val="single" w:sz="4" w:space="0" w:color="000000"/>
              <w:bottom w:val="single" w:sz="4" w:space="0" w:color="000000"/>
            </w:tcBorders>
            <w:shd w:val="clear" w:color="auto" w:fill="FFFFFF"/>
            <w:vAlign w:val="center"/>
          </w:tcPr>
          <w:p w14:paraId="292F3140"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12811C56"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E28D449" w14:textId="77777777" w:rsidR="003A6237" w:rsidRPr="003251BA" w:rsidRDefault="003A6237" w:rsidP="00100ADB">
            <w:pPr>
              <w:spacing w:line="100" w:lineRule="atLeast"/>
              <w:jc w:val="center"/>
            </w:pPr>
            <w:r w:rsidRPr="003251BA">
              <w:t xml:space="preserve">Keine Hilfe </w:t>
            </w:r>
          </w:p>
        </w:tc>
      </w:tr>
      <w:tr w:rsidR="003A6237" w:rsidRPr="003251BA" w14:paraId="107510B3" w14:textId="77777777" w:rsidTr="00100ADB">
        <w:tc>
          <w:tcPr>
            <w:tcW w:w="500" w:type="dxa"/>
            <w:tcBorders>
              <w:top w:val="single" w:sz="4" w:space="0" w:color="000000"/>
              <w:left w:val="single" w:sz="4" w:space="0" w:color="000000"/>
              <w:bottom w:val="single" w:sz="4" w:space="0" w:color="000000"/>
            </w:tcBorders>
            <w:shd w:val="clear" w:color="auto" w:fill="FFFFFF"/>
          </w:tcPr>
          <w:p w14:paraId="5E5F46D0" w14:textId="77777777" w:rsidR="003A6237" w:rsidRPr="003251BA" w:rsidRDefault="003A6237" w:rsidP="00100ADB">
            <w:pPr>
              <w:spacing w:line="100" w:lineRule="atLeast"/>
            </w:pPr>
            <w:r w:rsidRPr="003251BA">
              <w:t>12</w:t>
            </w:r>
          </w:p>
        </w:tc>
        <w:tc>
          <w:tcPr>
            <w:tcW w:w="3969" w:type="dxa"/>
            <w:tcBorders>
              <w:top w:val="single" w:sz="4" w:space="0" w:color="000000"/>
              <w:left w:val="single" w:sz="4" w:space="0" w:color="000000"/>
              <w:bottom w:val="single" w:sz="4" w:space="0" w:color="000000"/>
            </w:tcBorders>
            <w:shd w:val="clear" w:color="auto" w:fill="FFFFFF"/>
          </w:tcPr>
          <w:p w14:paraId="082C90A1" w14:textId="77777777" w:rsidR="003A6237" w:rsidRPr="003251BA" w:rsidRDefault="003A6237" w:rsidP="00100ADB">
            <w:pPr>
              <w:spacing w:line="100" w:lineRule="atLeast"/>
            </w:pPr>
            <w:r w:rsidRPr="003251BA">
              <w:t>Hausarbeit erledigen</w:t>
            </w:r>
          </w:p>
        </w:tc>
        <w:tc>
          <w:tcPr>
            <w:tcW w:w="2409" w:type="dxa"/>
            <w:tcBorders>
              <w:top w:val="single" w:sz="4" w:space="0" w:color="000000"/>
              <w:left w:val="single" w:sz="4" w:space="0" w:color="000000"/>
              <w:bottom w:val="single" w:sz="4" w:space="0" w:color="000000"/>
            </w:tcBorders>
            <w:shd w:val="clear" w:color="auto" w:fill="FFFFFF"/>
            <w:vAlign w:val="center"/>
          </w:tcPr>
          <w:p w14:paraId="30B515A7"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2E0C851B"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5B23B1" w14:textId="77777777" w:rsidR="003A6237" w:rsidRPr="003251BA" w:rsidRDefault="003A6237" w:rsidP="00100ADB">
            <w:pPr>
              <w:spacing w:line="100" w:lineRule="atLeast"/>
              <w:jc w:val="center"/>
            </w:pPr>
            <w:r w:rsidRPr="003251BA">
              <w:t xml:space="preserve">Keine Hilfe </w:t>
            </w:r>
          </w:p>
        </w:tc>
      </w:tr>
      <w:tr w:rsidR="003A6237" w:rsidRPr="003251BA" w14:paraId="4A174DAE" w14:textId="77777777" w:rsidTr="00100ADB">
        <w:tc>
          <w:tcPr>
            <w:tcW w:w="500" w:type="dxa"/>
            <w:tcBorders>
              <w:top w:val="single" w:sz="4" w:space="0" w:color="000000"/>
              <w:left w:val="single" w:sz="4" w:space="0" w:color="000000"/>
              <w:bottom w:val="single" w:sz="4" w:space="0" w:color="000000"/>
            </w:tcBorders>
            <w:shd w:val="clear" w:color="auto" w:fill="FFFFFF"/>
          </w:tcPr>
          <w:p w14:paraId="760E5CDE" w14:textId="77777777" w:rsidR="003A6237" w:rsidRPr="003251BA" w:rsidRDefault="003A6237" w:rsidP="00100ADB">
            <w:pPr>
              <w:spacing w:line="100" w:lineRule="atLeast"/>
            </w:pPr>
            <w:r w:rsidRPr="003251BA">
              <w:t>13</w:t>
            </w:r>
          </w:p>
        </w:tc>
        <w:tc>
          <w:tcPr>
            <w:tcW w:w="3969" w:type="dxa"/>
            <w:tcBorders>
              <w:top w:val="single" w:sz="4" w:space="0" w:color="000000"/>
              <w:left w:val="single" w:sz="4" w:space="0" w:color="000000"/>
              <w:bottom w:val="single" w:sz="4" w:space="0" w:color="000000"/>
            </w:tcBorders>
            <w:shd w:val="clear" w:color="auto" w:fill="FFFFFF"/>
          </w:tcPr>
          <w:p w14:paraId="200DB98B" w14:textId="77777777" w:rsidR="003A6237" w:rsidRPr="003251BA" w:rsidRDefault="003A6237" w:rsidP="00100ADB">
            <w:pPr>
              <w:spacing w:line="100" w:lineRule="atLeast"/>
            </w:pPr>
            <w:r w:rsidRPr="003251BA">
              <w:t>Einnahme von Medikamenten (Organisieren und Durchführen)</w:t>
            </w:r>
          </w:p>
        </w:tc>
        <w:tc>
          <w:tcPr>
            <w:tcW w:w="2409" w:type="dxa"/>
            <w:tcBorders>
              <w:top w:val="single" w:sz="4" w:space="0" w:color="000000"/>
              <w:left w:val="single" w:sz="4" w:space="0" w:color="000000"/>
              <w:bottom w:val="single" w:sz="4" w:space="0" w:color="000000"/>
            </w:tcBorders>
            <w:shd w:val="clear" w:color="auto" w:fill="FFFFFF"/>
            <w:vAlign w:val="center"/>
          </w:tcPr>
          <w:p w14:paraId="4993DDF1"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48B6353A"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24C146" w14:textId="77777777" w:rsidR="003A6237" w:rsidRPr="003251BA" w:rsidRDefault="003A6237" w:rsidP="00100ADB">
            <w:pPr>
              <w:spacing w:line="100" w:lineRule="atLeast"/>
              <w:jc w:val="center"/>
            </w:pPr>
            <w:r w:rsidRPr="003251BA">
              <w:t xml:space="preserve">Keine Hilfe </w:t>
            </w:r>
          </w:p>
        </w:tc>
      </w:tr>
      <w:tr w:rsidR="003A6237" w:rsidRPr="003251BA" w14:paraId="464883D8" w14:textId="77777777" w:rsidTr="00100ADB">
        <w:tc>
          <w:tcPr>
            <w:tcW w:w="500" w:type="dxa"/>
            <w:tcBorders>
              <w:top w:val="single" w:sz="4" w:space="0" w:color="000000"/>
              <w:left w:val="single" w:sz="4" w:space="0" w:color="000000"/>
              <w:bottom w:val="single" w:sz="4" w:space="0" w:color="000000"/>
            </w:tcBorders>
            <w:shd w:val="clear" w:color="auto" w:fill="FFFFFF"/>
          </w:tcPr>
          <w:p w14:paraId="7B0BEF56" w14:textId="77777777" w:rsidR="003A6237" w:rsidRPr="003251BA" w:rsidRDefault="003A6237" w:rsidP="00100ADB">
            <w:pPr>
              <w:spacing w:line="100" w:lineRule="atLeast"/>
            </w:pPr>
            <w:r w:rsidRPr="003251BA">
              <w:t>14</w:t>
            </w:r>
          </w:p>
        </w:tc>
        <w:tc>
          <w:tcPr>
            <w:tcW w:w="3969" w:type="dxa"/>
            <w:tcBorders>
              <w:top w:val="single" w:sz="4" w:space="0" w:color="000000"/>
              <w:left w:val="single" w:sz="4" w:space="0" w:color="000000"/>
              <w:bottom w:val="single" w:sz="4" w:space="0" w:color="000000"/>
            </w:tcBorders>
            <w:shd w:val="clear" w:color="auto" w:fill="FFFFFF"/>
          </w:tcPr>
          <w:p w14:paraId="13E9C25C" w14:textId="77777777" w:rsidR="003A6237" w:rsidRPr="003251BA" w:rsidRDefault="003A6237" w:rsidP="00100ADB">
            <w:pPr>
              <w:spacing w:line="100" w:lineRule="atLeast"/>
            </w:pPr>
            <w:r w:rsidRPr="003251BA">
              <w:t xml:space="preserve">Regelung finanzieller Dinge </w:t>
            </w:r>
          </w:p>
        </w:tc>
        <w:tc>
          <w:tcPr>
            <w:tcW w:w="2409" w:type="dxa"/>
            <w:tcBorders>
              <w:top w:val="single" w:sz="4" w:space="0" w:color="000000"/>
              <w:left w:val="single" w:sz="4" w:space="0" w:color="000000"/>
              <w:bottom w:val="single" w:sz="4" w:space="0" w:color="000000"/>
            </w:tcBorders>
            <w:shd w:val="clear" w:color="auto" w:fill="FFFFFF"/>
            <w:vAlign w:val="center"/>
          </w:tcPr>
          <w:p w14:paraId="09D210AD" w14:textId="77777777" w:rsidR="003A6237" w:rsidRPr="003251BA" w:rsidRDefault="003A6237" w:rsidP="00100ADB">
            <w:pPr>
              <w:spacing w:line="100" w:lineRule="atLeast"/>
              <w:jc w:val="center"/>
            </w:pPr>
            <w:r w:rsidRPr="003251BA">
              <w:t xml:space="preserve">Nur mit Hilfe möglich </w:t>
            </w:r>
          </w:p>
        </w:tc>
        <w:tc>
          <w:tcPr>
            <w:tcW w:w="1701" w:type="dxa"/>
            <w:tcBorders>
              <w:top w:val="single" w:sz="4" w:space="0" w:color="000000"/>
              <w:left w:val="single" w:sz="4" w:space="0" w:color="000000"/>
              <w:bottom w:val="single" w:sz="4" w:space="0" w:color="000000"/>
            </w:tcBorders>
            <w:shd w:val="clear" w:color="auto" w:fill="FFFFFF"/>
            <w:vAlign w:val="center"/>
          </w:tcPr>
          <w:p w14:paraId="5AD67ABD" w14:textId="77777777" w:rsidR="003A6237" w:rsidRPr="003251BA" w:rsidRDefault="003A6237" w:rsidP="00100ADB">
            <w:pPr>
              <w:spacing w:line="100" w:lineRule="atLeast"/>
              <w:jc w:val="center"/>
            </w:pPr>
            <w:r w:rsidRPr="003251BA">
              <w:t xml:space="preserve">Ein wenig Hilfe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2F7FD8" w14:textId="77777777" w:rsidR="003A6237" w:rsidRPr="003251BA" w:rsidRDefault="003A6237" w:rsidP="00100ADB">
            <w:pPr>
              <w:spacing w:line="100" w:lineRule="atLeast"/>
              <w:jc w:val="center"/>
            </w:pPr>
            <w:r w:rsidRPr="003251BA">
              <w:t xml:space="preserve">Keine Hilfe </w:t>
            </w:r>
          </w:p>
        </w:tc>
      </w:tr>
    </w:tbl>
    <w:p w14:paraId="66F6D167" w14:textId="77777777" w:rsidR="003A6237" w:rsidRDefault="003A6237" w:rsidP="003A6237">
      <w:pPr>
        <w:jc w:val="both"/>
      </w:pPr>
    </w:p>
    <w:p w14:paraId="25CC57C0" w14:textId="77777777" w:rsidR="003A6237" w:rsidRDefault="003A6237" w:rsidP="003A6237">
      <w:pPr>
        <w:jc w:val="both"/>
      </w:pPr>
    </w:p>
    <w:p w14:paraId="2B4F39D7" w14:textId="58C8161D" w:rsidR="003A6237" w:rsidRDefault="003A6237" w:rsidP="003A6237">
      <w:pPr>
        <w:jc w:val="both"/>
      </w:pPr>
      <w:r>
        <w:t xml:space="preserve">1 Bitte kreisen Sie die Zahl ein (0-10), die am besten beschreibt, wie belastet Sie sich in </w:t>
      </w:r>
      <w:del w:id="255" w:author="david pedrosa" w:date="2022-02-21T12:22:00Z">
        <w:r w:rsidDel="003D7F5D">
          <w:delText xml:space="preserve">der </w:delText>
        </w:r>
      </w:del>
      <w:ins w:id="256" w:author="david pedrosa" w:date="2022-02-21T12:22:00Z">
        <w:r w:rsidR="003D7F5D">
          <w:t xml:space="preserve">den letzten vier </w:t>
        </w:r>
      </w:ins>
      <w:del w:id="257" w:author="david pedrosa" w:date="2022-02-21T12:22:00Z">
        <w:r w:rsidDel="003D7F5D">
          <w:delText xml:space="preserve">letzten </w:delText>
        </w:r>
      </w:del>
      <w:r>
        <w:t>Woche</w:t>
      </w:r>
      <w:ins w:id="258" w:author="david pedrosa" w:date="2022-02-21T12:22:00Z">
        <w:r w:rsidR="003D7F5D">
          <w:t>n</w:t>
        </w:r>
      </w:ins>
      <w:r>
        <w:t xml:space="preserve"> einschließlich heute gefühlt haben. </w:t>
      </w:r>
    </w:p>
    <w:p w14:paraId="196AC5D3" w14:textId="77777777" w:rsidR="003A6237" w:rsidRDefault="003A6237" w:rsidP="003A6237">
      <w:r>
        <w:t>___________________________________________________________________</w:t>
      </w:r>
    </w:p>
    <w:p w14:paraId="3033E587" w14:textId="77777777" w:rsidR="003A6237" w:rsidRDefault="003A6237" w:rsidP="003A6237">
      <w:r>
        <w:t>O</w:t>
      </w:r>
      <w:r>
        <w:tab/>
        <w:t>1</w:t>
      </w:r>
      <w:r>
        <w:tab/>
        <w:t>2</w:t>
      </w:r>
      <w:r>
        <w:tab/>
        <w:t>3</w:t>
      </w:r>
      <w:r>
        <w:tab/>
        <w:t>4</w:t>
      </w:r>
      <w:r>
        <w:tab/>
        <w:t>5</w:t>
      </w:r>
      <w:r>
        <w:tab/>
        <w:t>6</w:t>
      </w:r>
      <w:r>
        <w:tab/>
        <w:t>7</w:t>
      </w:r>
      <w:r>
        <w:tab/>
        <w:t>8</w:t>
      </w:r>
      <w:r>
        <w:tab/>
        <w:t>9</w:t>
      </w:r>
      <w:r>
        <w:tab/>
        <w:t>10</w:t>
      </w:r>
    </w:p>
    <w:p w14:paraId="51F93685" w14:textId="77777777" w:rsidR="003A6237" w:rsidRDefault="003A6237" w:rsidP="003A6237">
      <w:r>
        <w:t>Gar nicht belastet</w:t>
      </w:r>
      <w:r>
        <w:tab/>
      </w:r>
      <w:r>
        <w:tab/>
      </w:r>
      <w:r>
        <w:tab/>
      </w:r>
      <w:r>
        <w:tab/>
      </w:r>
      <w:r>
        <w:tab/>
      </w:r>
      <w:r>
        <w:tab/>
      </w:r>
      <w:r>
        <w:tab/>
      </w:r>
      <w:proofErr w:type="spellStart"/>
      <w:r>
        <w:t>Extrem</w:t>
      </w:r>
      <w:proofErr w:type="spellEnd"/>
      <w:r>
        <w:t xml:space="preserve"> belastet</w:t>
      </w:r>
    </w:p>
    <w:p w14:paraId="4270D841" w14:textId="35496D77" w:rsidR="00C76062" w:rsidRDefault="00C76062">
      <w:pPr>
        <w:rPr>
          <w:rFonts w:asciiTheme="majorHAnsi" w:eastAsiaTheme="majorEastAsia" w:hAnsiTheme="majorHAnsi" w:cstheme="majorBidi"/>
          <w:b/>
          <w:bCs/>
          <w:color w:val="2F5496" w:themeColor="accent1" w:themeShade="BF"/>
          <w:sz w:val="32"/>
          <w:szCs w:val="32"/>
        </w:rPr>
      </w:pPr>
    </w:p>
    <w:p w14:paraId="59968866" w14:textId="28DBDE22" w:rsidR="00ED1461" w:rsidRPr="00ED1461" w:rsidRDefault="007C58E3" w:rsidP="00ED1461">
      <w:pPr>
        <w:pStyle w:val="berschrift1"/>
        <w:rPr>
          <w:b/>
          <w:bCs/>
        </w:rPr>
      </w:pPr>
      <w:commentRangeStart w:id="259"/>
      <w:r>
        <w:rPr>
          <w:b/>
          <w:bCs/>
        </w:rPr>
        <w:lastRenderedPageBreak/>
        <w:t xml:space="preserve">Montreal </w:t>
      </w:r>
      <w:proofErr w:type="spellStart"/>
      <w:r>
        <w:rPr>
          <w:b/>
          <w:bCs/>
        </w:rPr>
        <w:t>cognitive</w:t>
      </w:r>
      <w:proofErr w:type="spellEnd"/>
      <w:r>
        <w:rPr>
          <w:b/>
          <w:bCs/>
        </w:rPr>
        <w:t xml:space="preserve"> Assessment (</w:t>
      </w:r>
      <w:proofErr w:type="spellStart"/>
      <w:r w:rsidR="0094756E" w:rsidRPr="0094756E">
        <w:rPr>
          <w:b/>
          <w:bCs/>
        </w:rPr>
        <w:t>MoC</w:t>
      </w:r>
      <w:r>
        <w:rPr>
          <w:b/>
          <w:bCs/>
        </w:rPr>
        <w:t>A</w:t>
      </w:r>
      <w:proofErr w:type="spellEnd"/>
      <w:r>
        <w:rPr>
          <w:b/>
          <w:bCs/>
        </w:rPr>
        <w:t>)</w:t>
      </w:r>
      <w:commentRangeEnd w:id="259"/>
      <w:r w:rsidR="00AC1983">
        <w:rPr>
          <w:rStyle w:val="Kommentarzeichen"/>
          <w:rFonts w:asciiTheme="minorHAnsi" w:eastAsiaTheme="minorHAnsi" w:hAnsiTheme="minorHAnsi" w:cstheme="minorBidi"/>
        </w:rPr>
        <w:commentReference w:id="259"/>
      </w:r>
    </w:p>
    <w:p w14:paraId="15207641" w14:textId="1AB38A5B" w:rsidR="00ED1461" w:rsidRPr="00275C71" w:rsidRDefault="0094756E" w:rsidP="00275C71">
      <w:pPr>
        <w:spacing w:after="0" w:line="240" w:lineRule="auto"/>
        <w:rPr>
          <w:rFonts w:ascii="Times New Roman" w:eastAsia="Times New Roman" w:hAnsi="Times New Roman" w:cs="Times New Roman"/>
          <w:color w:val="000000"/>
          <w:sz w:val="24"/>
          <w:szCs w:val="24"/>
          <w:lang w:eastAsia="de-DE"/>
        </w:rPr>
      </w:pPr>
      <w:r w:rsidRPr="0094756E">
        <w:rPr>
          <w:rFonts w:ascii="Times New Roman" w:eastAsia="Times New Roman" w:hAnsi="Times New Roman" w:cs="Times New Roman"/>
          <w:color w:val="000000"/>
          <w:sz w:val="24"/>
          <w:szCs w:val="24"/>
          <w:lang w:eastAsia="de-DE"/>
        </w:rPr>
        <w:t>(aber höchstens jährlich. Anderenfalls ist das auch nicht sinnvoll, weil ein starker Lerneffekt besteht)</w:t>
      </w:r>
      <w:r w:rsidR="00275C71">
        <w:rPr>
          <w:rFonts w:asciiTheme="majorHAnsi" w:eastAsiaTheme="majorEastAsia" w:hAnsiTheme="majorHAnsi" w:cstheme="majorBidi"/>
          <w:b/>
          <w:bCs/>
          <w:noProof/>
          <w:color w:val="2F5496" w:themeColor="accent1" w:themeShade="BF"/>
          <w:sz w:val="32"/>
          <w:szCs w:val="32"/>
        </w:rPr>
        <w:drawing>
          <wp:inline distT="0" distB="0" distL="0" distR="0" wp14:anchorId="27C3B1B7" wp14:editId="0A920E20">
            <wp:extent cx="5760085" cy="8151495"/>
            <wp:effectExtent l="0" t="0" r="571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3">
                      <a:extLst>
                        <a:ext uri="{28A0092B-C50C-407E-A947-70E740481C1C}">
                          <a14:useLocalDpi xmlns:a14="http://schemas.microsoft.com/office/drawing/2010/main" val="0"/>
                        </a:ext>
                      </a:extLst>
                    </a:blip>
                    <a:stretch>
                      <a:fillRect/>
                    </a:stretch>
                  </pic:blipFill>
                  <pic:spPr>
                    <a:xfrm>
                      <a:off x="0" y="0"/>
                      <a:ext cx="5760085" cy="8151495"/>
                    </a:xfrm>
                    <a:prstGeom prst="rect">
                      <a:avLst/>
                    </a:prstGeom>
                  </pic:spPr>
                </pic:pic>
              </a:graphicData>
            </a:graphic>
          </wp:inline>
        </w:drawing>
      </w:r>
    </w:p>
    <w:p w14:paraId="1C8CEC2D" w14:textId="34F785F3" w:rsidR="007C58E3" w:rsidRPr="007C58E3" w:rsidRDefault="0094756E" w:rsidP="007C58E3">
      <w:pPr>
        <w:pStyle w:val="berschrift1"/>
        <w:rPr>
          <w:b/>
          <w:bCs/>
        </w:rPr>
      </w:pPr>
      <w:commentRangeStart w:id="260"/>
      <w:proofErr w:type="spellStart"/>
      <w:r w:rsidRPr="0094756E">
        <w:rPr>
          <w:b/>
          <w:bCs/>
        </w:rPr>
        <w:lastRenderedPageBreak/>
        <w:t>WHOQoL</w:t>
      </w:r>
      <w:proofErr w:type="spellEnd"/>
      <w:r w:rsidRPr="0094756E">
        <w:rPr>
          <w:b/>
          <w:bCs/>
        </w:rPr>
        <w:t>-BREF</w:t>
      </w:r>
      <w:commentRangeEnd w:id="260"/>
      <w:r w:rsidR="001201C2">
        <w:rPr>
          <w:rStyle w:val="Kommentarzeichen"/>
          <w:rFonts w:asciiTheme="minorHAnsi" w:eastAsiaTheme="minorHAnsi" w:hAnsiTheme="minorHAnsi" w:cstheme="minorBidi"/>
        </w:rPr>
        <w:commentReference w:id="260"/>
      </w:r>
    </w:p>
    <w:p w14:paraId="6047E244" w14:textId="40C03986" w:rsidR="007C58E3" w:rsidRDefault="007C58E3" w:rsidP="007C58E3"/>
    <w:p w14:paraId="296B95F5" w14:textId="07E06751" w:rsidR="007C58E3" w:rsidRPr="007C58E3" w:rsidRDefault="007C58E3" w:rsidP="007C58E3">
      <w:r>
        <w:rPr>
          <w:noProof/>
        </w:rPr>
        <w:drawing>
          <wp:inline distT="0" distB="0" distL="0" distR="0" wp14:anchorId="46E8437A" wp14:editId="577169DF">
            <wp:extent cx="5339645" cy="7288060"/>
            <wp:effectExtent l="0" t="0" r="0" b="1905"/>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5340632" cy="7289407"/>
                    </a:xfrm>
                    <a:prstGeom prst="rect">
                      <a:avLst/>
                    </a:prstGeom>
                  </pic:spPr>
                </pic:pic>
              </a:graphicData>
            </a:graphic>
          </wp:inline>
        </w:drawing>
      </w:r>
    </w:p>
    <w:p w14:paraId="398E8E76" w14:textId="5DEB97D5" w:rsidR="00ED1461" w:rsidRPr="007C58E3" w:rsidRDefault="007C58E3" w:rsidP="007C58E3">
      <w:pPr>
        <w:pStyle w:val="berschrift1"/>
        <w:rPr>
          <w:b/>
          <w:bCs/>
        </w:rPr>
      </w:pPr>
      <w:r>
        <w:rPr>
          <w:noProof/>
        </w:rPr>
        <w:lastRenderedPageBreak/>
        <w:drawing>
          <wp:inline distT="0" distB="0" distL="0" distR="0" wp14:anchorId="20DF5B92" wp14:editId="4757B9D7">
            <wp:extent cx="5760085" cy="6978650"/>
            <wp:effectExtent l="0" t="0" r="5715" b="635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isch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5760085" cy="6978650"/>
                    </a:xfrm>
                    <a:prstGeom prst="rect">
                      <a:avLst/>
                    </a:prstGeom>
                  </pic:spPr>
                </pic:pic>
              </a:graphicData>
            </a:graphic>
          </wp:inline>
        </w:drawing>
      </w:r>
    </w:p>
    <w:p w14:paraId="7ABF15BF" w14:textId="615E5208" w:rsidR="007C58E3" w:rsidRDefault="007C58E3">
      <w:pPr>
        <w:rPr>
          <w:rFonts w:asciiTheme="majorHAnsi" w:eastAsiaTheme="majorEastAsia" w:hAnsiTheme="majorHAnsi" w:cstheme="majorBidi"/>
          <w:b/>
          <w:bCs/>
          <w:color w:val="2F5496" w:themeColor="accent1" w:themeShade="BF"/>
          <w:sz w:val="72"/>
          <w:szCs w:val="72"/>
        </w:rPr>
      </w:pPr>
      <w:r>
        <w:rPr>
          <w:b/>
          <w:bCs/>
          <w:sz w:val="72"/>
          <w:szCs w:val="72"/>
        </w:rPr>
        <w:br w:type="page"/>
      </w:r>
      <w:r>
        <w:rPr>
          <w:rFonts w:eastAsiaTheme="majorEastAsia"/>
          <w:noProof/>
        </w:rPr>
        <w:lastRenderedPageBreak/>
        <w:drawing>
          <wp:inline distT="0" distB="0" distL="0" distR="0" wp14:anchorId="7A7DE667" wp14:editId="2864E88D">
            <wp:extent cx="5760085" cy="4876165"/>
            <wp:effectExtent l="0" t="0" r="5715" b="635"/>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760085" cy="4876165"/>
                    </a:xfrm>
                    <a:prstGeom prst="rect">
                      <a:avLst/>
                    </a:prstGeom>
                  </pic:spPr>
                </pic:pic>
              </a:graphicData>
            </a:graphic>
          </wp:inline>
        </w:drawing>
      </w:r>
    </w:p>
    <w:p w14:paraId="5A07B809" w14:textId="77777777" w:rsidR="007C58E3" w:rsidRDefault="007C58E3">
      <w:pPr>
        <w:rPr>
          <w:rFonts w:asciiTheme="majorHAnsi" w:eastAsiaTheme="majorEastAsia" w:hAnsiTheme="majorHAnsi" w:cstheme="majorBidi"/>
          <w:b/>
          <w:bCs/>
          <w:color w:val="2F5496" w:themeColor="accent1" w:themeShade="BF"/>
          <w:sz w:val="72"/>
          <w:szCs w:val="72"/>
        </w:rPr>
      </w:pPr>
      <w:r>
        <w:rPr>
          <w:b/>
          <w:bCs/>
          <w:sz w:val="72"/>
          <w:szCs w:val="72"/>
        </w:rPr>
        <w:br w:type="page"/>
      </w:r>
    </w:p>
    <w:p w14:paraId="119F016A" w14:textId="69346FC5" w:rsidR="0094756E" w:rsidRPr="0094756E" w:rsidDel="00DB0331" w:rsidRDefault="0094756E" w:rsidP="0094756E">
      <w:pPr>
        <w:pStyle w:val="berschrift1"/>
        <w:rPr>
          <w:del w:id="261" w:author="david pedrosa" w:date="2022-02-21T13:16:00Z"/>
          <w:b/>
          <w:bCs/>
          <w:sz w:val="72"/>
          <w:szCs w:val="72"/>
        </w:rPr>
      </w:pPr>
      <w:del w:id="262" w:author="david pedrosa" w:date="2022-02-21T13:16:00Z">
        <w:r w:rsidRPr="0094756E" w:rsidDel="00DB0331">
          <w:rPr>
            <w:b/>
            <w:bCs/>
            <w:sz w:val="72"/>
            <w:szCs w:val="72"/>
          </w:rPr>
          <w:lastRenderedPageBreak/>
          <w:delText>Fragliche Bögen</w:delText>
        </w:r>
      </w:del>
    </w:p>
    <w:p w14:paraId="4F67545F" w14:textId="1FC5AA00" w:rsidR="0094756E" w:rsidRPr="00C76062" w:rsidDel="005E2CC0" w:rsidRDefault="0094756E" w:rsidP="00C76062">
      <w:pPr>
        <w:pStyle w:val="berschrift1"/>
        <w:rPr>
          <w:del w:id="263" w:author="david pedrosa" w:date="2022-02-21T12:32:00Z"/>
          <w:b/>
          <w:bCs/>
        </w:rPr>
      </w:pPr>
      <w:commentRangeStart w:id="264"/>
      <w:commentRangeStart w:id="265"/>
      <w:commentRangeStart w:id="266"/>
      <w:del w:id="267" w:author="david pedrosa" w:date="2022-02-21T12:32:00Z">
        <w:r w:rsidRPr="00C76062" w:rsidDel="005E2CC0">
          <w:rPr>
            <w:b/>
            <w:bCs/>
          </w:rPr>
          <w:delText>Persön</w:delText>
        </w:r>
        <w:r w:rsidR="00C76062" w:rsidDel="005E2CC0">
          <w:rPr>
            <w:b/>
            <w:bCs/>
          </w:rPr>
          <w:delText>liche</w:delText>
        </w:r>
        <w:r w:rsidRPr="00C76062" w:rsidDel="005E2CC0">
          <w:rPr>
            <w:b/>
            <w:bCs/>
          </w:rPr>
          <w:delText xml:space="preserve"> Gesundh</w:delText>
        </w:r>
        <w:r w:rsidR="00C76062" w:rsidDel="005E2CC0">
          <w:rPr>
            <w:b/>
            <w:bCs/>
          </w:rPr>
          <w:delText>eit</w:delText>
        </w:r>
        <w:commentRangeEnd w:id="264"/>
        <w:r w:rsidR="00430885" w:rsidDel="005E2CC0">
          <w:rPr>
            <w:rStyle w:val="Kommentarzeichen"/>
            <w:rFonts w:asciiTheme="minorHAnsi" w:eastAsiaTheme="minorHAnsi" w:hAnsiTheme="minorHAnsi" w:cstheme="minorBidi"/>
          </w:rPr>
          <w:commentReference w:id="264"/>
        </w:r>
        <w:commentRangeEnd w:id="265"/>
        <w:r w:rsidR="00076449" w:rsidDel="005E2CC0">
          <w:rPr>
            <w:rStyle w:val="Kommentarzeichen"/>
            <w:rFonts w:asciiTheme="minorHAnsi" w:eastAsiaTheme="minorHAnsi" w:hAnsiTheme="minorHAnsi" w:cstheme="minorBidi"/>
          </w:rPr>
          <w:commentReference w:id="265"/>
        </w:r>
        <w:commentRangeEnd w:id="266"/>
        <w:r w:rsidR="00100ADB" w:rsidDel="005E2CC0">
          <w:rPr>
            <w:rStyle w:val="Kommentarzeichen"/>
            <w:rFonts w:asciiTheme="minorHAnsi" w:eastAsiaTheme="minorHAnsi" w:hAnsiTheme="minorHAnsi" w:cstheme="minorBidi"/>
          </w:rPr>
          <w:commentReference w:id="266"/>
        </w:r>
      </w:del>
    </w:p>
    <w:p w14:paraId="44BC52FD" w14:textId="7D17722D" w:rsidR="0094756E" w:rsidDel="005E2CC0" w:rsidRDefault="0094756E" w:rsidP="0094756E">
      <w:pPr>
        <w:spacing w:after="0" w:line="240" w:lineRule="auto"/>
        <w:rPr>
          <w:del w:id="268" w:author="david pedrosa" w:date="2022-02-21T12:32:00Z"/>
          <w:rFonts w:ascii="Times New Roman" w:eastAsia="Times New Roman" w:hAnsi="Times New Roman" w:cs="Times New Roman"/>
          <w:color w:val="000000"/>
          <w:sz w:val="24"/>
          <w:szCs w:val="24"/>
          <w:lang w:eastAsia="de-DE"/>
        </w:rPr>
      </w:pPr>
    </w:p>
    <w:p w14:paraId="356195C6" w14:textId="50454782" w:rsidR="00430885" w:rsidRPr="000F6E70" w:rsidDel="00F46934" w:rsidRDefault="00430885" w:rsidP="00430885">
      <w:pPr>
        <w:jc w:val="both"/>
        <w:rPr>
          <w:del w:id="269" w:author="david pedrosa" w:date="2022-02-21T12:11:00Z"/>
        </w:rPr>
      </w:pPr>
      <w:del w:id="270" w:author="david pedrosa" w:date="2022-02-21T12:32:00Z">
        <w:r w:rsidDel="005E2CC0">
          <w:delText xml:space="preserve">1 </w:delText>
        </w:r>
        <w:r w:rsidRPr="000F6E70" w:rsidDel="005E2CC0">
          <w:delText>Wie würden Sie Ihren Gesundheitszustand in den letzten 4 Wochen im Allgemeinen beschreiben?</w:delText>
        </w:r>
      </w:del>
      <w:del w:id="271" w:author="david pedrosa" w:date="2022-02-21T12:10:00Z">
        <w:r w:rsidRPr="000F6E70" w:rsidDel="00F46934">
          <w:delText xml:space="preserve"> </w:delText>
        </w:r>
      </w:del>
    </w:p>
    <w:p w14:paraId="7BBB95E8" w14:textId="04873792" w:rsidR="00430885" w:rsidRPr="000F6E70" w:rsidDel="00F46934" w:rsidRDefault="00430885" w:rsidP="00430885">
      <w:pPr>
        <w:pStyle w:val="Listenabsatz"/>
        <w:numPr>
          <w:ilvl w:val="0"/>
          <w:numId w:val="39"/>
        </w:numPr>
        <w:jc w:val="both"/>
        <w:rPr>
          <w:del w:id="272" w:author="david pedrosa" w:date="2022-02-21T12:11:00Z"/>
        </w:rPr>
      </w:pPr>
      <w:commentRangeStart w:id="273"/>
      <w:del w:id="274" w:author="david pedrosa" w:date="2022-02-21T12:11:00Z">
        <w:r w:rsidRPr="000F6E70" w:rsidDel="00F46934">
          <w:delText>Ausgezeichnet</w:delText>
        </w:r>
        <w:r w:rsidRPr="000F6E70" w:rsidDel="00F46934">
          <w:tab/>
        </w:r>
        <w:r w:rsidRPr="000F6E70" w:rsidDel="00F46934">
          <w:tab/>
        </w:r>
        <w:r w:rsidRPr="000F6E70" w:rsidDel="00F46934">
          <w:tab/>
        </w:r>
        <w:r w:rsidRPr="000F6E70" w:rsidDel="00F46934">
          <w:tab/>
        </w:r>
      </w:del>
    </w:p>
    <w:p w14:paraId="6672E256" w14:textId="526B9582" w:rsidR="00430885" w:rsidRPr="000F6E70" w:rsidDel="00F46934" w:rsidRDefault="00430885" w:rsidP="00430885">
      <w:pPr>
        <w:pStyle w:val="Listenabsatz"/>
        <w:numPr>
          <w:ilvl w:val="0"/>
          <w:numId w:val="39"/>
        </w:numPr>
        <w:jc w:val="both"/>
        <w:rPr>
          <w:del w:id="275" w:author="david pedrosa" w:date="2022-02-21T12:11:00Z"/>
        </w:rPr>
      </w:pPr>
      <w:del w:id="276" w:author="david pedrosa" w:date="2022-02-21T12:11:00Z">
        <w:r w:rsidRPr="000F6E70" w:rsidDel="00F46934">
          <w:delText>Sehr gut</w:delText>
        </w:r>
        <w:r w:rsidRPr="000F6E70" w:rsidDel="00F46934">
          <w:tab/>
        </w:r>
        <w:r w:rsidRPr="000F6E70" w:rsidDel="00F46934">
          <w:tab/>
        </w:r>
        <w:r w:rsidRPr="000F6E70" w:rsidDel="00F46934">
          <w:tab/>
        </w:r>
        <w:r w:rsidRPr="000F6E70" w:rsidDel="00F46934">
          <w:tab/>
        </w:r>
      </w:del>
    </w:p>
    <w:p w14:paraId="6061DD39" w14:textId="04538248" w:rsidR="00430885" w:rsidRPr="000F6E70" w:rsidDel="00F46934" w:rsidRDefault="00430885" w:rsidP="00430885">
      <w:pPr>
        <w:pStyle w:val="Listenabsatz"/>
        <w:numPr>
          <w:ilvl w:val="0"/>
          <w:numId w:val="39"/>
        </w:numPr>
        <w:jc w:val="both"/>
        <w:rPr>
          <w:del w:id="277" w:author="david pedrosa" w:date="2022-02-21T12:11:00Z"/>
        </w:rPr>
      </w:pPr>
      <w:del w:id="278" w:author="david pedrosa" w:date="2022-02-21T12:11:00Z">
        <w:r w:rsidRPr="000F6E70" w:rsidDel="00F46934">
          <w:delText>Gut</w:delText>
        </w:r>
        <w:r w:rsidRPr="000F6E70" w:rsidDel="00F46934">
          <w:tab/>
        </w:r>
        <w:r w:rsidRPr="000F6E70" w:rsidDel="00F46934">
          <w:tab/>
        </w:r>
        <w:r w:rsidRPr="000F6E70" w:rsidDel="00F46934">
          <w:tab/>
        </w:r>
        <w:r w:rsidRPr="000F6E70" w:rsidDel="00F46934">
          <w:tab/>
        </w:r>
      </w:del>
    </w:p>
    <w:p w14:paraId="2570C7B3" w14:textId="12B9C6C5" w:rsidR="00430885" w:rsidRPr="000F6E70" w:rsidDel="00F46934" w:rsidRDefault="00430885" w:rsidP="00430885">
      <w:pPr>
        <w:pStyle w:val="Listenabsatz"/>
        <w:numPr>
          <w:ilvl w:val="0"/>
          <w:numId w:val="39"/>
        </w:numPr>
        <w:jc w:val="both"/>
        <w:rPr>
          <w:del w:id="279" w:author="david pedrosa" w:date="2022-02-21T12:11:00Z"/>
        </w:rPr>
      </w:pPr>
      <w:del w:id="280" w:author="david pedrosa" w:date="2022-02-21T12:11:00Z">
        <w:r w:rsidRPr="000F6E70" w:rsidDel="00F46934">
          <w:delText>Weniger Gut</w:delText>
        </w:r>
        <w:r w:rsidRPr="000F6E70" w:rsidDel="00F46934">
          <w:tab/>
        </w:r>
        <w:r w:rsidRPr="000F6E70" w:rsidDel="00F46934">
          <w:tab/>
        </w:r>
        <w:r w:rsidRPr="000F6E70" w:rsidDel="00F46934">
          <w:tab/>
        </w:r>
      </w:del>
    </w:p>
    <w:p w14:paraId="72A9D865" w14:textId="7C0B3965" w:rsidR="00430885" w:rsidRPr="000F6E70" w:rsidDel="00F46934" w:rsidRDefault="00430885" w:rsidP="00430885">
      <w:pPr>
        <w:pStyle w:val="Listenabsatz"/>
        <w:numPr>
          <w:ilvl w:val="0"/>
          <w:numId w:val="39"/>
        </w:numPr>
        <w:jc w:val="both"/>
        <w:rPr>
          <w:del w:id="281" w:author="david pedrosa" w:date="2022-02-21T12:11:00Z"/>
        </w:rPr>
      </w:pPr>
      <w:del w:id="282" w:author="david pedrosa" w:date="2022-02-21T12:11:00Z">
        <w:r w:rsidRPr="000F6E70" w:rsidDel="00F46934">
          <w:delText>Schlecht</w:delText>
        </w:r>
        <w:r w:rsidRPr="000F6E70" w:rsidDel="00F46934">
          <w:tab/>
        </w:r>
        <w:r w:rsidRPr="000F6E70" w:rsidDel="00F46934">
          <w:tab/>
        </w:r>
        <w:r w:rsidRPr="000F6E70" w:rsidDel="00F46934">
          <w:tab/>
        </w:r>
      </w:del>
    </w:p>
    <w:p w14:paraId="78DF87A2" w14:textId="5302385D" w:rsidR="00430885" w:rsidDel="00F46934" w:rsidRDefault="00430885" w:rsidP="00430885">
      <w:pPr>
        <w:pStyle w:val="Listenabsatz"/>
        <w:numPr>
          <w:ilvl w:val="0"/>
          <w:numId w:val="39"/>
        </w:numPr>
        <w:rPr>
          <w:del w:id="283" w:author="david pedrosa" w:date="2022-02-21T12:11:00Z"/>
        </w:rPr>
      </w:pPr>
      <w:del w:id="284" w:author="david pedrosa" w:date="2022-02-21T12:11:00Z">
        <w:r w:rsidRPr="000F6E70" w:rsidDel="00F46934">
          <w:delText>Sehr schlecht</w:delText>
        </w:r>
        <w:r w:rsidRPr="000F6E70" w:rsidDel="00F46934">
          <w:tab/>
        </w:r>
        <w:commentRangeEnd w:id="273"/>
        <w:r w:rsidR="00F46934" w:rsidDel="00F46934">
          <w:rPr>
            <w:rStyle w:val="Kommentarzeichen"/>
          </w:rPr>
          <w:commentReference w:id="273"/>
        </w:r>
      </w:del>
    </w:p>
    <w:p w14:paraId="32635640" w14:textId="6A5B19E5" w:rsidR="00430885" w:rsidRPr="00B20CBA" w:rsidDel="005E2CC0" w:rsidRDefault="00430885" w:rsidP="00430885">
      <w:pPr>
        <w:jc w:val="both"/>
        <w:rPr>
          <w:del w:id="285" w:author="david pedrosa" w:date="2022-02-21T12:32:00Z"/>
        </w:rPr>
      </w:pPr>
      <w:del w:id="286" w:author="david pedrosa" w:date="2022-02-21T12:32:00Z">
        <w:r w:rsidRPr="00B20CBA" w:rsidDel="005E2CC0">
          <w:delText xml:space="preserve">2 Wie sehr haben Probleme mit der körperlichen Gesundheit Sie in den letzten 4 Wochen bei normalen körperlichen Tätigkeiten eingeschränkt (z.B. beim zu Fuß gehen oder Treppensteigen)? </w:delText>
        </w:r>
      </w:del>
    </w:p>
    <w:p w14:paraId="27F0AD98" w14:textId="43FD44D3" w:rsidR="00430885" w:rsidRPr="00B20CBA" w:rsidDel="005E2CC0" w:rsidRDefault="00430885" w:rsidP="00430885">
      <w:pPr>
        <w:pStyle w:val="Listenabsatz"/>
        <w:numPr>
          <w:ilvl w:val="0"/>
          <w:numId w:val="39"/>
        </w:numPr>
        <w:jc w:val="both"/>
        <w:rPr>
          <w:del w:id="287" w:author="david pedrosa" w:date="2022-02-21T12:32:00Z"/>
        </w:rPr>
      </w:pPr>
      <w:del w:id="288" w:author="david pedrosa" w:date="2022-02-21T12:32:00Z">
        <w:r w:rsidRPr="00B20CBA" w:rsidDel="005E2CC0">
          <w:delText>Überhaupt nicht</w:delText>
        </w:r>
        <w:r w:rsidRPr="00B20CBA" w:rsidDel="005E2CC0">
          <w:tab/>
        </w:r>
        <w:r w:rsidRPr="00B20CBA" w:rsidDel="005E2CC0">
          <w:tab/>
        </w:r>
        <w:r w:rsidRPr="00B20CBA" w:rsidDel="005E2CC0">
          <w:tab/>
        </w:r>
        <w:r w:rsidRPr="00B20CBA" w:rsidDel="005E2CC0">
          <w:tab/>
        </w:r>
      </w:del>
    </w:p>
    <w:p w14:paraId="5740599D" w14:textId="66463C4D" w:rsidR="00430885" w:rsidRPr="00B20CBA" w:rsidDel="005E2CC0" w:rsidRDefault="00430885" w:rsidP="00430885">
      <w:pPr>
        <w:pStyle w:val="Listenabsatz"/>
        <w:numPr>
          <w:ilvl w:val="0"/>
          <w:numId w:val="39"/>
        </w:numPr>
        <w:jc w:val="both"/>
        <w:rPr>
          <w:del w:id="289" w:author="david pedrosa" w:date="2022-02-21T12:32:00Z"/>
        </w:rPr>
      </w:pPr>
      <w:del w:id="290" w:author="david pedrosa" w:date="2022-02-21T12:32:00Z">
        <w:r w:rsidRPr="00B20CBA" w:rsidDel="005E2CC0">
          <w:delText>Sehr wenig</w:delText>
        </w:r>
        <w:r w:rsidRPr="00B20CBA" w:rsidDel="005E2CC0">
          <w:tab/>
        </w:r>
        <w:r w:rsidRPr="00B20CBA" w:rsidDel="005E2CC0">
          <w:tab/>
        </w:r>
        <w:r w:rsidRPr="00B20CBA" w:rsidDel="005E2CC0">
          <w:tab/>
        </w:r>
        <w:r w:rsidRPr="00B20CBA" w:rsidDel="005E2CC0">
          <w:tab/>
        </w:r>
      </w:del>
    </w:p>
    <w:p w14:paraId="5ABABB1E" w14:textId="2F843429" w:rsidR="00430885" w:rsidRPr="00B20CBA" w:rsidDel="005E2CC0" w:rsidRDefault="00430885" w:rsidP="00430885">
      <w:pPr>
        <w:pStyle w:val="Listenabsatz"/>
        <w:numPr>
          <w:ilvl w:val="0"/>
          <w:numId w:val="39"/>
        </w:numPr>
        <w:jc w:val="both"/>
        <w:rPr>
          <w:del w:id="291" w:author="david pedrosa" w:date="2022-02-21T12:32:00Z"/>
        </w:rPr>
      </w:pPr>
      <w:del w:id="292" w:author="david pedrosa" w:date="2022-02-21T12:32:00Z">
        <w:r w:rsidRPr="00B20CBA" w:rsidDel="005E2CC0">
          <w:delText>Mäßig</w:delText>
        </w:r>
        <w:r w:rsidRPr="00B20CBA" w:rsidDel="005E2CC0">
          <w:tab/>
        </w:r>
        <w:r w:rsidRPr="00B20CBA" w:rsidDel="005E2CC0">
          <w:tab/>
        </w:r>
        <w:r w:rsidRPr="00B20CBA" w:rsidDel="005E2CC0">
          <w:tab/>
        </w:r>
        <w:r w:rsidRPr="00B20CBA" w:rsidDel="005E2CC0">
          <w:tab/>
        </w:r>
      </w:del>
    </w:p>
    <w:p w14:paraId="48A95AFE" w14:textId="7DD1C8BB" w:rsidR="00430885" w:rsidRPr="00B20CBA" w:rsidDel="005E2CC0" w:rsidRDefault="00430885" w:rsidP="00430885">
      <w:pPr>
        <w:pStyle w:val="Listenabsatz"/>
        <w:numPr>
          <w:ilvl w:val="0"/>
          <w:numId w:val="39"/>
        </w:numPr>
        <w:jc w:val="both"/>
        <w:rPr>
          <w:del w:id="293" w:author="david pedrosa" w:date="2022-02-21T12:32:00Z"/>
        </w:rPr>
      </w:pPr>
      <w:del w:id="294" w:author="david pedrosa" w:date="2022-02-21T12:32:00Z">
        <w:r w:rsidRPr="00B20CBA" w:rsidDel="005E2CC0">
          <w:delText>Ziemlich</w:delText>
        </w:r>
        <w:r w:rsidRPr="00B20CBA" w:rsidDel="005E2CC0">
          <w:tab/>
        </w:r>
        <w:r w:rsidRPr="00B20CBA" w:rsidDel="005E2CC0">
          <w:tab/>
        </w:r>
        <w:r w:rsidRPr="00B20CBA" w:rsidDel="005E2CC0">
          <w:tab/>
        </w:r>
        <w:r w:rsidRPr="00B20CBA" w:rsidDel="005E2CC0">
          <w:tab/>
        </w:r>
      </w:del>
    </w:p>
    <w:p w14:paraId="2414AE19" w14:textId="70D6D67F" w:rsidR="00430885" w:rsidDel="005E2CC0" w:rsidRDefault="00430885" w:rsidP="00430885">
      <w:pPr>
        <w:pStyle w:val="Listenabsatz"/>
        <w:numPr>
          <w:ilvl w:val="0"/>
          <w:numId w:val="39"/>
        </w:numPr>
        <w:rPr>
          <w:del w:id="295" w:author="david pedrosa" w:date="2022-02-21T12:32:00Z"/>
        </w:rPr>
      </w:pPr>
      <w:del w:id="296" w:author="david pedrosa" w:date="2022-02-21T12:32:00Z">
        <w:r w:rsidRPr="00B20CBA" w:rsidDel="005E2CC0">
          <w:delText>War zu körperlichen Tätigkeiten nicht in der Lage</w:delText>
        </w:r>
      </w:del>
    </w:p>
    <w:p w14:paraId="4867B72B" w14:textId="5363CD8F" w:rsidR="00430885" w:rsidRPr="003C4A96" w:rsidDel="00F46934" w:rsidRDefault="00430885" w:rsidP="00430885">
      <w:pPr>
        <w:jc w:val="both"/>
        <w:rPr>
          <w:del w:id="297" w:author="david pedrosa" w:date="2022-02-21T12:12:00Z"/>
        </w:rPr>
      </w:pPr>
      <w:commentRangeStart w:id="298"/>
      <w:del w:id="299" w:author="david pedrosa" w:date="2022-02-21T12:12:00Z">
        <w:r w:rsidDel="00F46934">
          <w:delText xml:space="preserve">3 </w:delText>
        </w:r>
        <w:r w:rsidRPr="003C4A96" w:rsidDel="00F46934">
          <w:delText>Inwieweit hatten Sie in den letzten 4 Wochen wegen Ihrer körperlichen Gesundheit Schwierigkeiten bei der Ausübung Ihrer täglichen Arbeit zu Hause oder außer Haus?</w:delText>
        </w:r>
      </w:del>
    </w:p>
    <w:p w14:paraId="4DEACE67" w14:textId="36D1D159" w:rsidR="00430885" w:rsidRPr="003C4A96" w:rsidDel="00F46934" w:rsidRDefault="00430885" w:rsidP="00430885">
      <w:pPr>
        <w:pStyle w:val="Listenabsatz"/>
        <w:numPr>
          <w:ilvl w:val="0"/>
          <w:numId w:val="40"/>
        </w:numPr>
        <w:jc w:val="both"/>
        <w:rPr>
          <w:del w:id="300" w:author="david pedrosa" w:date="2022-02-21T12:12:00Z"/>
        </w:rPr>
      </w:pPr>
      <w:del w:id="301" w:author="david pedrosa" w:date="2022-02-21T12:12:00Z">
        <w:r w:rsidRPr="003C4A96" w:rsidDel="00F46934">
          <w:delText>Überhaupt nicht</w:delText>
        </w:r>
        <w:r w:rsidRPr="003C4A96" w:rsidDel="00F46934">
          <w:tab/>
        </w:r>
        <w:r w:rsidRPr="003C4A96" w:rsidDel="00F46934">
          <w:tab/>
        </w:r>
        <w:r w:rsidRPr="003C4A96" w:rsidDel="00F46934">
          <w:tab/>
        </w:r>
      </w:del>
    </w:p>
    <w:p w14:paraId="43FD20D5" w14:textId="2A591A7A" w:rsidR="00430885" w:rsidRPr="003C4A96" w:rsidDel="00F46934" w:rsidRDefault="00430885" w:rsidP="00430885">
      <w:pPr>
        <w:pStyle w:val="Listenabsatz"/>
        <w:numPr>
          <w:ilvl w:val="0"/>
          <w:numId w:val="40"/>
        </w:numPr>
        <w:jc w:val="both"/>
        <w:rPr>
          <w:del w:id="302" w:author="david pedrosa" w:date="2022-02-21T12:12:00Z"/>
        </w:rPr>
      </w:pPr>
      <w:del w:id="303" w:author="david pedrosa" w:date="2022-02-21T12:12:00Z">
        <w:r w:rsidRPr="003C4A96" w:rsidDel="00F46934">
          <w:delText>Sehr wenig</w:delText>
        </w:r>
        <w:r w:rsidRPr="003C4A96" w:rsidDel="00F46934">
          <w:tab/>
        </w:r>
        <w:r w:rsidRPr="003C4A96" w:rsidDel="00F46934">
          <w:tab/>
        </w:r>
        <w:r w:rsidRPr="003C4A96" w:rsidDel="00F46934">
          <w:tab/>
        </w:r>
        <w:r w:rsidRPr="003C4A96" w:rsidDel="00F46934">
          <w:tab/>
        </w:r>
      </w:del>
    </w:p>
    <w:p w14:paraId="60E155EE" w14:textId="37597750" w:rsidR="00430885" w:rsidRPr="003C4A96" w:rsidDel="00F46934" w:rsidRDefault="00430885" w:rsidP="00430885">
      <w:pPr>
        <w:pStyle w:val="Listenabsatz"/>
        <w:numPr>
          <w:ilvl w:val="0"/>
          <w:numId w:val="40"/>
        </w:numPr>
        <w:jc w:val="both"/>
        <w:rPr>
          <w:del w:id="304" w:author="david pedrosa" w:date="2022-02-21T12:12:00Z"/>
        </w:rPr>
      </w:pPr>
      <w:del w:id="305" w:author="david pedrosa" w:date="2022-02-21T12:12:00Z">
        <w:r w:rsidRPr="003C4A96" w:rsidDel="00F46934">
          <w:delText>Mäßig</w:delText>
        </w:r>
        <w:r w:rsidRPr="003C4A96" w:rsidDel="00F46934">
          <w:tab/>
        </w:r>
        <w:r w:rsidRPr="003C4A96" w:rsidDel="00F46934">
          <w:tab/>
        </w:r>
        <w:r w:rsidRPr="003C4A96" w:rsidDel="00F46934">
          <w:tab/>
        </w:r>
        <w:r w:rsidRPr="003C4A96" w:rsidDel="00F46934">
          <w:tab/>
        </w:r>
        <w:r w:rsidRPr="003C4A96" w:rsidDel="00F46934">
          <w:tab/>
        </w:r>
      </w:del>
    </w:p>
    <w:p w14:paraId="3FAA8166" w14:textId="7E430C5A" w:rsidR="00430885" w:rsidRPr="003C4A96" w:rsidDel="00F46934" w:rsidRDefault="00430885" w:rsidP="00430885">
      <w:pPr>
        <w:pStyle w:val="Listenabsatz"/>
        <w:numPr>
          <w:ilvl w:val="0"/>
          <w:numId w:val="40"/>
        </w:numPr>
        <w:jc w:val="both"/>
        <w:rPr>
          <w:del w:id="306" w:author="david pedrosa" w:date="2022-02-21T12:12:00Z"/>
        </w:rPr>
      </w:pPr>
      <w:del w:id="307" w:author="david pedrosa" w:date="2022-02-21T12:12:00Z">
        <w:r w:rsidRPr="003C4A96" w:rsidDel="00F46934">
          <w:delText>Ziemlich</w:delText>
        </w:r>
        <w:r w:rsidRPr="003C4A96" w:rsidDel="00F46934">
          <w:tab/>
        </w:r>
        <w:r w:rsidRPr="003C4A96" w:rsidDel="00F46934">
          <w:tab/>
        </w:r>
        <w:r w:rsidRPr="003C4A96" w:rsidDel="00F46934">
          <w:tab/>
        </w:r>
        <w:r w:rsidRPr="003C4A96" w:rsidDel="00F46934">
          <w:tab/>
        </w:r>
        <w:r w:rsidRPr="003C4A96" w:rsidDel="00F46934">
          <w:tab/>
        </w:r>
      </w:del>
    </w:p>
    <w:p w14:paraId="0B32FC27" w14:textId="12AD6AFB" w:rsidR="00430885" w:rsidDel="005E2CC0" w:rsidRDefault="00430885" w:rsidP="00430885">
      <w:pPr>
        <w:pStyle w:val="Listenabsatz"/>
        <w:numPr>
          <w:ilvl w:val="0"/>
          <w:numId w:val="40"/>
        </w:numPr>
        <w:jc w:val="both"/>
        <w:rPr>
          <w:del w:id="308" w:author="david pedrosa" w:date="2022-02-21T12:32:00Z"/>
        </w:rPr>
      </w:pPr>
      <w:del w:id="309" w:author="david pedrosa" w:date="2022-02-21T12:12:00Z">
        <w:r w:rsidDel="00F46934">
          <w:delText>War</w:delText>
        </w:r>
        <w:r w:rsidRPr="003C4A96" w:rsidDel="00F46934">
          <w:delText xml:space="preserve"> zu alltäglicher Arbeit nicht in der Lage</w:delText>
        </w:r>
        <w:r w:rsidRPr="003C4A96" w:rsidDel="00F46934">
          <w:tab/>
        </w:r>
      </w:del>
      <w:commentRangeEnd w:id="298"/>
      <w:del w:id="310" w:author="david pedrosa" w:date="2022-02-21T12:32:00Z">
        <w:r w:rsidR="00F46934" w:rsidDel="005E2CC0">
          <w:rPr>
            <w:rStyle w:val="Kommentarzeichen"/>
          </w:rPr>
          <w:commentReference w:id="298"/>
        </w:r>
      </w:del>
    </w:p>
    <w:p w14:paraId="3E000C54" w14:textId="1FB85F8D" w:rsidR="00430885" w:rsidDel="00076449" w:rsidRDefault="00430885" w:rsidP="00430885">
      <w:pPr>
        <w:jc w:val="both"/>
        <w:rPr>
          <w:del w:id="311" w:author="david pedrosa" w:date="2022-02-21T12:07:00Z"/>
        </w:rPr>
      </w:pPr>
      <w:del w:id="312" w:author="david pedrosa" w:date="2022-02-21T12:07:00Z">
        <w:r w:rsidDel="00076449">
          <w:delText>4 Wie stark waren Ihre Schmerzen in den letzten 4 Wochen?</w:delText>
        </w:r>
      </w:del>
    </w:p>
    <w:p w14:paraId="22E5DA25" w14:textId="62B280FE" w:rsidR="00430885" w:rsidRPr="004B5FEB" w:rsidDel="00076449" w:rsidRDefault="00430885" w:rsidP="00430885">
      <w:pPr>
        <w:pStyle w:val="Listenabsatz"/>
        <w:numPr>
          <w:ilvl w:val="0"/>
          <w:numId w:val="41"/>
        </w:numPr>
        <w:jc w:val="both"/>
        <w:rPr>
          <w:del w:id="313" w:author="david pedrosa" w:date="2022-02-21T12:07:00Z"/>
        </w:rPr>
      </w:pPr>
      <w:del w:id="314" w:author="david pedrosa" w:date="2022-02-21T12:07:00Z">
        <w:r w:rsidRPr="004B5FEB" w:rsidDel="00076449">
          <w:delText>Ich hatte keine Schmerzen</w:delText>
        </w:r>
        <w:r w:rsidRPr="004B5FEB" w:rsidDel="00076449">
          <w:tab/>
        </w:r>
        <w:r w:rsidRPr="004B5FEB" w:rsidDel="00076449">
          <w:tab/>
        </w:r>
      </w:del>
    </w:p>
    <w:p w14:paraId="66EE78EF" w14:textId="524EA811" w:rsidR="00430885" w:rsidRPr="004B5FEB" w:rsidDel="00076449" w:rsidRDefault="00430885" w:rsidP="00430885">
      <w:pPr>
        <w:pStyle w:val="Listenabsatz"/>
        <w:numPr>
          <w:ilvl w:val="0"/>
          <w:numId w:val="41"/>
        </w:numPr>
        <w:jc w:val="both"/>
        <w:rPr>
          <w:del w:id="315" w:author="david pedrosa" w:date="2022-02-21T12:07:00Z"/>
        </w:rPr>
      </w:pPr>
      <w:del w:id="316" w:author="david pedrosa" w:date="2022-02-21T12:07:00Z">
        <w:r w:rsidRPr="004B5FEB" w:rsidDel="00076449">
          <w:delText>Sehr leicht</w:delText>
        </w:r>
        <w:r w:rsidRPr="004B5FEB" w:rsidDel="00076449">
          <w:tab/>
        </w:r>
        <w:r w:rsidRPr="004B5FEB" w:rsidDel="00076449">
          <w:tab/>
        </w:r>
        <w:r w:rsidRPr="004B5FEB" w:rsidDel="00076449">
          <w:tab/>
        </w:r>
        <w:r w:rsidRPr="004B5FEB" w:rsidDel="00076449">
          <w:tab/>
        </w:r>
      </w:del>
    </w:p>
    <w:p w14:paraId="65A24B34" w14:textId="45C3BC65" w:rsidR="00430885" w:rsidRPr="004B5FEB" w:rsidDel="00076449" w:rsidRDefault="00430885" w:rsidP="00430885">
      <w:pPr>
        <w:pStyle w:val="Listenabsatz"/>
        <w:numPr>
          <w:ilvl w:val="0"/>
          <w:numId w:val="41"/>
        </w:numPr>
        <w:jc w:val="both"/>
        <w:rPr>
          <w:del w:id="317" w:author="david pedrosa" w:date="2022-02-21T12:07:00Z"/>
        </w:rPr>
      </w:pPr>
      <w:del w:id="318" w:author="david pedrosa" w:date="2022-02-21T12:07:00Z">
        <w:r w:rsidRPr="004B5FEB" w:rsidDel="00076449">
          <w:delText>Mäßig</w:delText>
        </w:r>
        <w:r w:rsidRPr="004B5FEB" w:rsidDel="00076449">
          <w:tab/>
        </w:r>
        <w:r w:rsidRPr="004B5FEB" w:rsidDel="00076449">
          <w:tab/>
        </w:r>
        <w:r w:rsidRPr="004B5FEB" w:rsidDel="00076449">
          <w:tab/>
        </w:r>
        <w:r w:rsidRPr="004B5FEB" w:rsidDel="00076449">
          <w:tab/>
        </w:r>
        <w:r w:rsidRPr="004B5FEB" w:rsidDel="00076449">
          <w:tab/>
        </w:r>
      </w:del>
    </w:p>
    <w:p w14:paraId="1E2BF6B0" w14:textId="2AF17B44" w:rsidR="00430885" w:rsidRPr="004B5FEB" w:rsidDel="00076449" w:rsidRDefault="00430885" w:rsidP="00430885">
      <w:pPr>
        <w:pStyle w:val="Listenabsatz"/>
        <w:numPr>
          <w:ilvl w:val="0"/>
          <w:numId w:val="41"/>
        </w:numPr>
        <w:jc w:val="both"/>
        <w:rPr>
          <w:del w:id="319" w:author="david pedrosa" w:date="2022-02-21T12:07:00Z"/>
        </w:rPr>
      </w:pPr>
      <w:del w:id="320" w:author="david pedrosa" w:date="2022-02-21T12:07:00Z">
        <w:r w:rsidRPr="004B5FEB" w:rsidDel="00076449">
          <w:delText>Stark</w:delText>
        </w:r>
        <w:r w:rsidRPr="004B5FEB" w:rsidDel="00076449">
          <w:tab/>
        </w:r>
        <w:r w:rsidRPr="004B5FEB" w:rsidDel="00076449">
          <w:tab/>
        </w:r>
        <w:r w:rsidRPr="004B5FEB" w:rsidDel="00076449">
          <w:tab/>
        </w:r>
        <w:r w:rsidRPr="004B5FEB" w:rsidDel="00076449">
          <w:tab/>
        </w:r>
        <w:r w:rsidRPr="004B5FEB" w:rsidDel="00076449">
          <w:tab/>
        </w:r>
      </w:del>
    </w:p>
    <w:p w14:paraId="17A38DE4" w14:textId="1FE103A4" w:rsidR="00430885" w:rsidDel="00076449" w:rsidRDefault="00430885" w:rsidP="00430885">
      <w:pPr>
        <w:pStyle w:val="Listenabsatz"/>
        <w:numPr>
          <w:ilvl w:val="0"/>
          <w:numId w:val="41"/>
        </w:numPr>
        <w:jc w:val="both"/>
        <w:rPr>
          <w:del w:id="321" w:author="david pedrosa" w:date="2022-02-21T12:07:00Z"/>
        </w:rPr>
      </w:pPr>
      <w:del w:id="322" w:author="david pedrosa" w:date="2022-02-21T12:07:00Z">
        <w:r w:rsidRPr="004B5FEB" w:rsidDel="00076449">
          <w:delText>Sehr Stark</w:delText>
        </w:r>
      </w:del>
    </w:p>
    <w:p w14:paraId="78871008" w14:textId="6682C41C" w:rsidR="00430885" w:rsidDel="00076449" w:rsidRDefault="00430885" w:rsidP="00430885">
      <w:pPr>
        <w:jc w:val="both"/>
        <w:rPr>
          <w:del w:id="323" w:author="david pedrosa" w:date="2022-02-21T12:07:00Z"/>
        </w:rPr>
      </w:pPr>
      <w:del w:id="324" w:author="david pedrosa" w:date="2022-02-21T12:07:00Z">
        <w:r w:rsidDel="00076449">
          <w:delText>5 Wie viel Energie hatten Sie in den letzten 4 Wochen?</w:delText>
        </w:r>
      </w:del>
    </w:p>
    <w:p w14:paraId="707F098D" w14:textId="3F6466D3" w:rsidR="00430885" w:rsidRPr="0012747C" w:rsidDel="00076449" w:rsidRDefault="00430885" w:rsidP="00430885">
      <w:pPr>
        <w:pStyle w:val="Listenabsatz"/>
        <w:numPr>
          <w:ilvl w:val="0"/>
          <w:numId w:val="43"/>
        </w:numPr>
        <w:jc w:val="both"/>
        <w:rPr>
          <w:del w:id="325" w:author="david pedrosa" w:date="2022-02-21T12:07:00Z"/>
        </w:rPr>
      </w:pPr>
      <w:del w:id="326" w:author="david pedrosa" w:date="2022-02-21T12:07:00Z">
        <w:r w:rsidRPr="0012747C" w:rsidDel="00076449">
          <w:delText>Sehr viel</w:delText>
        </w:r>
        <w:r w:rsidRPr="0012747C" w:rsidDel="00076449">
          <w:tab/>
        </w:r>
        <w:r w:rsidRPr="0012747C" w:rsidDel="00076449">
          <w:tab/>
        </w:r>
        <w:r w:rsidRPr="0012747C" w:rsidDel="00076449">
          <w:tab/>
        </w:r>
        <w:r w:rsidRPr="0012747C" w:rsidDel="00076449">
          <w:tab/>
        </w:r>
        <w:r w:rsidRPr="0012747C" w:rsidDel="00076449">
          <w:tab/>
        </w:r>
      </w:del>
    </w:p>
    <w:p w14:paraId="549E4FCC" w14:textId="129868B1" w:rsidR="00430885" w:rsidRPr="0012747C" w:rsidDel="00076449" w:rsidRDefault="00430885" w:rsidP="00430885">
      <w:pPr>
        <w:pStyle w:val="Listenabsatz"/>
        <w:numPr>
          <w:ilvl w:val="0"/>
          <w:numId w:val="43"/>
        </w:numPr>
        <w:jc w:val="both"/>
        <w:rPr>
          <w:del w:id="327" w:author="david pedrosa" w:date="2022-02-21T12:07:00Z"/>
        </w:rPr>
      </w:pPr>
      <w:del w:id="328" w:author="david pedrosa" w:date="2022-02-21T12:07:00Z">
        <w:r w:rsidRPr="0012747C" w:rsidDel="00076449">
          <w:delText>Ziemlich viel</w:delText>
        </w:r>
        <w:r w:rsidRPr="0012747C" w:rsidDel="00076449">
          <w:tab/>
        </w:r>
        <w:r w:rsidRPr="0012747C" w:rsidDel="00076449">
          <w:tab/>
        </w:r>
        <w:r w:rsidRPr="0012747C" w:rsidDel="00076449">
          <w:tab/>
        </w:r>
        <w:r w:rsidRPr="0012747C" w:rsidDel="00076449">
          <w:tab/>
        </w:r>
      </w:del>
    </w:p>
    <w:p w14:paraId="58681C66" w14:textId="0157C0B6" w:rsidR="00430885" w:rsidRPr="0012747C" w:rsidDel="00076449" w:rsidRDefault="00430885" w:rsidP="00430885">
      <w:pPr>
        <w:pStyle w:val="Listenabsatz"/>
        <w:numPr>
          <w:ilvl w:val="0"/>
          <w:numId w:val="43"/>
        </w:numPr>
        <w:jc w:val="both"/>
        <w:rPr>
          <w:del w:id="329" w:author="david pedrosa" w:date="2022-02-21T12:07:00Z"/>
        </w:rPr>
      </w:pPr>
      <w:del w:id="330" w:author="david pedrosa" w:date="2022-02-21T12:07:00Z">
        <w:r w:rsidRPr="0012747C" w:rsidDel="00076449">
          <w:delText>Mäßig viel</w:delText>
        </w:r>
        <w:r w:rsidRPr="0012747C" w:rsidDel="00076449">
          <w:tab/>
        </w:r>
        <w:r w:rsidRPr="0012747C" w:rsidDel="00076449">
          <w:tab/>
        </w:r>
        <w:r w:rsidRPr="0012747C" w:rsidDel="00076449">
          <w:tab/>
        </w:r>
        <w:r w:rsidRPr="0012747C" w:rsidDel="00076449">
          <w:tab/>
        </w:r>
        <w:r w:rsidRPr="0012747C" w:rsidDel="00076449">
          <w:tab/>
        </w:r>
      </w:del>
    </w:p>
    <w:p w14:paraId="2D166659" w14:textId="7CF75CE4" w:rsidR="00430885" w:rsidRPr="0012747C" w:rsidDel="00076449" w:rsidRDefault="00430885" w:rsidP="00430885">
      <w:pPr>
        <w:pStyle w:val="Listenabsatz"/>
        <w:numPr>
          <w:ilvl w:val="0"/>
          <w:numId w:val="43"/>
        </w:numPr>
        <w:jc w:val="both"/>
        <w:rPr>
          <w:del w:id="331" w:author="david pedrosa" w:date="2022-02-21T12:07:00Z"/>
        </w:rPr>
      </w:pPr>
      <w:del w:id="332" w:author="david pedrosa" w:date="2022-02-21T12:07:00Z">
        <w:r w:rsidRPr="0012747C" w:rsidDel="00076449">
          <w:delText>Ein wenig</w:delText>
        </w:r>
        <w:r w:rsidRPr="0012747C" w:rsidDel="00076449">
          <w:tab/>
        </w:r>
        <w:r w:rsidRPr="0012747C" w:rsidDel="00076449">
          <w:tab/>
        </w:r>
        <w:r w:rsidRPr="0012747C" w:rsidDel="00076449">
          <w:tab/>
        </w:r>
        <w:r w:rsidRPr="0012747C" w:rsidDel="00076449">
          <w:tab/>
        </w:r>
        <w:r w:rsidRPr="0012747C" w:rsidDel="00076449">
          <w:tab/>
        </w:r>
      </w:del>
    </w:p>
    <w:p w14:paraId="4F613062" w14:textId="5B44804F" w:rsidR="00430885" w:rsidDel="00076449" w:rsidRDefault="00430885" w:rsidP="00430885">
      <w:pPr>
        <w:pStyle w:val="Listenabsatz"/>
        <w:numPr>
          <w:ilvl w:val="0"/>
          <w:numId w:val="43"/>
        </w:numPr>
        <w:jc w:val="both"/>
        <w:rPr>
          <w:del w:id="333" w:author="david pedrosa" w:date="2022-02-21T12:07:00Z"/>
        </w:rPr>
      </w:pPr>
      <w:del w:id="334" w:author="david pedrosa" w:date="2022-02-21T12:07:00Z">
        <w:r w:rsidRPr="0012747C" w:rsidDel="00076449">
          <w:delText>Gar keine</w:delText>
        </w:r>
        <w:r w:rsidRPr="0012747C" w:rsidDel="00076449">
          <w:tab/>
        </w:r>
      </w:del>
    </w:p>
    <w:p w14:paraId="5E8A0773" w14:textId="3C4CE858" w:rsidR="00430885" w:rsidRPr="00703A9B" w:rsidDel="005E2CC0" w:rsidRDefault="00430885" w:rsidP="00430885">
      <w:pPr>
        <w:jc w:val="both"/>
        <w:rPr>
          <w:del w:id="335" w:author="david pedrosa" w:date="2022-02-21T12:32:00Z"/>
        </w:rPr>
      </w:pPr>
      <w:commentRangeStart w:id="336"/>
      <w:del w:id="337" w:author="david pedrosa" w:date="2022-02-21T12:32:00Z">
        <w:r w:rsidDel="005E2CC0">
          <w:lastRenderedPageBreak/>
          <w:delText xml:space="preserve">6 </w:delText>
        </w:r>
        <w:r w:rsidRPr="00703A9B" w:rsidDel="005E2CC0">
          <w:delText>Wie sehr haben Ihre körperliche Gesundheit oder seelische Probleme in den letzten 4 Wochen Ihre normalen Kontakte zu Familienangehörigen oder Freunden eingeschränkt?</w:delText>
        </w:r>
      </w:del>
    </w:p>
    <w:p w14:paraId="704CBD89" w14:textId="6D7A3AE1" w:rsidR="00430885" w:rsidRPr="00703A9B" w:rsidDel="005E2CC0" w:rsidRDefault="00430885" w:rsidP="00430885">
      <w:pPr>
        <w:pStyle w:val="Listenabsatz"/>
        <w:numPr>
          <w:ilvl w:val="0"/>
          <w:numId w:val="42"/>
        </w:numPr>
        <w:jc w:val="both"/>
        <w:rPr>
          <w:del w:id="338" w:author="david pedrosa" w:date="2022-02-21T12:32:00Z"/>
        </w:rPr>
      </w:pPr>
      <w:del w:id="339" w:author="david pedrosa" w:date="2022-02-21T12:32:00Z">
        <w:r w:rsidRPr="00703A9B" w:rsidDel="005E2CC0">
          <w:delText>Überhaupt nicht</w:delText>
        </w:r>
        <w:r w:rsidRPr="00703A9B" w:rsidDel="005E2CC0">
          <w:tab/>
        </w:r>
        <w:r w:rsidRPr="00703A9B" w:rsidDel="005E2CC0">
          <w:tab/>
        </w:r>
        <w:r w:rsidRPr="00703A9B" w:rsidDel="005E2CC0">
          <w:tab/>
        </w:r>
      </w:del>
    </w:p>
    <w:p w14:paraId="4B102D26" w14:textId="0531AB73" w:rsidR="00430885" w:rsidRPr="00703A9B" w:rsidDel="005E2CC0" w:rsidRDefault="00430885" w:rsidP="00430885">
      <w:pPr>
        <w:pStyle w:val="Listenabsatz"/>
        <w:numPr>
          <w:ilvl w:val="0"/>
          <w:numId w:val="42"/>
        </w:numPr>
        <w:jc w:val="both"/>
        <w:rPr>
          <w:del w:id="340" w:author="david pedrosa" w:date="2022-02-21T12:32:00Z"/>
        </w:rPr>
      </w:pPr>
      <w:del w:id="341" w:author="david pedrosa" w:date="2022-02-21T12:32:00Z">
        <w:r w:rsidRPr="00703A9B" w:rsidDel="005E2CC0">
          <w:delText>Sehr wenig</w:delText>
        </w:r>
        <w:r w:rsidRPr="00703A9B" w:rsidDel="005E2CC0">
          <w:tab/>
        </w:r>
        <w:r w:rsidRPr="00703A9B" w:rsidDel="005E2CC0">
          <w:tab/>
        </w:r>
        <w:r w:rsidRPr="00703A9B" w:rsidDel="005E2CC0">
          <w:tab/>
        </w:r>
        <w:r w:rsidRPr="00703A9B" w:rsidDel="005E2CC0">
          <w:tab/>
        </w:r>
      </w:del>
    </w:p>
    <w:p w14:paraId="46A0F8B9" w14:textId="5D8B08DB" w:rsidR="00430885" w:rsidRPr="00703A9B" w:rsidDel="005E2CC0" w:rsidRDefault="00430885" w:rsidP="00430885">
      <w:pPr>
        <w:pStyle w:val="Listenabsatz"/>
        <w:numPr>
          <w:ilvl w:val="0"/>
          <w:numId w:val="42"/>
        </w:numPr>
        <w:jc w:val="both"/>
        <w:rPr>
          <w:del w:id="342" w:author="david pedrosa" w:date="2022-02-21T12:32:00Z"/>
        </w:rPr>
      </w:pPr>
      <w:del w:id="343" w:author="david pedrosa" w:date="2022-02-21T12:32:00Z">
        <w:r w:rsidRPr="00703A9B" w:rsidDel="005E2CC0">
          <w:delText>Mäßig</w:delText>
        </w:r>
        <w:r w:rsidRPr="00703A9B" w:rsidDel="005E2CC0">
          <w:tab/>
        </w:r>
        <w:r w:rsidRPr="00703A9B" w:rsidDel="005E2CC0">
          <w:tab/>
        </w:r>
        <w:r w:rsidRPr="00703A9B" w:rsidDel="005E2CC0">
          <w:tab/>
        </w:r>
        <w:r w:rsidRPr="00703A9B" w:rsidDel="005E2CC0">
          <w:tab/>
        </w:r>
        <w:r w:rsidRPr="00703A9B" w:rsidDel="005E2CC0">
          <w:tab/>
        </w:r>
      </w:del>
    </w:p>
    <w:p w14:paraId="2872BCF5" w14:textId="39DFAE99" w:rsidR="00430885" w:rsidRPr="00703A9B" w:rsidDel="005E2CC0" w:rsidRDefault="00430885" w:rsidP="00430885">
      <w:pPr>
        <w:pStyle w:val="Listenabsatz"/>
        <w:numPr>
          <w:ilvl w:val="0"/>
          <w:numId w:val="42"/>
        </w:numPr>
        <w:jc w:val="both"/>
        <w:rPr>
          <w:del w:id="344" w:author="david pedrosa" w:date="2022-02-21T12:32:00Z"/>
        </w:rPr>
      </w:pPr>
      <w:del w:id="345" w:author="david pedrosa" w:date="2022-02-21T12:32:00Z">
        <w:r w:rsidRPr="00703A9B" w:rsidDel="005E2CC0">
          <w:delText>Ziemlich</w:delText>
        </w:r>
        <w:r w:rsidRPr="00703A9B" w:rsidDel="005E2CC0">
          <w:tab/>
        </w:r>
        <w:r w:rsidRPr="00703A9B" w:rsidDel="005E2CC0">
          <w:tab/>
        </w:r>
        <w:r w:rsidRPr="00703A9B" w:rsidDel="005E2CC0">
          <w:tab/>
        </w:r>
        <w:r w:rsidRPr="00703A9B" w:rsidDel="005E2CC0">
          <w:tab/>
        </w:r>
      </w:del>
    </w:p>
    <w:p w14:paraId="3236E820" w14:textId="0223F5F2" w:rsidR="00F46934" w:rsidDel="005E2CC0" w:rsidRDefault="00430885" w:rsidP="00F46934">
      <w:pPr>
        <w:jc w:val="both"/>
        <w:rPr>
          <w:del w:id="346" w:author="david pedrosa" w:date="2022-02-21T12:32:00Z"/>
        </w:rPr>
        <w:pPrChange w:id="347" w:author="david pedrosa" w:date="2022-02-21T12:13:00Z">
          <w:pPr>
            <w:pStyle w:val="Listenabsatz"/>
            <w:numPr>
              <w:numId w:val="42"/>
            </w:numPr>
            <w:tabs>
              <w:tab w:val="num" w:pos="360"/>
            </w:tabs>
            <w:ind w:hanging="360"/>
            <w:jc w:val="both"/>
          </w:pPr>
        </w:pPrChange>
      </w:pPr>
      <w:del w:id="348" w:author="david pedrosa" w:date="2022-02-21T12:32:00Z">
        <w:r w:rsidRPr="00703A9B" w:rsidDel="005E2CC0">
          <w:delText>War zu diesen Kontakten nicht in der Lage</w:delText>
        </w:r>
        <w:r w:rsidRPr="00703A9B" w:rsidDel="005E2CC0">
          <w:tab/>
        </w:r>
        <w:commentRangeEnd w:id="336"/>
        <w:r w:rsidR="00F46934" w:rsidDel="005E2CC0">
          <w:rPr>
            <w:rStyle w:val="Kommentarzeichen"/>
          </w:rPr>
          <w:commentReference w:id="336"/>
        </w:r>
      </w:del>
    </w:p>
    <w:p w14:paraId="0DD5912B" w14:textId="42ED31B1" w:rsidR="00430885" w:rsidRPr="00732C05" w:rsidDel="00076449" w:rsidRDefault="00430885" w:rsidP="00430885">
      <w:pPr>
        <w:jc w:val="both"/>
        <w:rPr>
          <w:del w:id="349" w:author="david pedrosa" w:date="2022-02-21T12:08:00Z"/>
        </w:rPr>
      </w:pPr>
      <w:del w:id="350" w:author="david pedrosa" w:date="2022-02-21T12:08:00Z">
        <w:r w:rsidDel="00076449">
          <w:delText>7 W</w:delText>
        </w:r>
        <w:r w:rsidRPr="00732C05" w:rsidDel="00076449">
          <w:delText>ie sehr haben Ihnen in den letzten 4 Wochen seelische Probleme z.B. Angst, Niedergeschlagenheit oder Reizbarkeit, zu schaffen gemacht?</w:delText>
        </w:r>
      </w:del>
    </w:p>
    <w:p w14:paraId="552ED34B" w14:textId="0A30A26F" w:rsidR="00430885" w:rsidRPr="00732C05" w:rsidDel="00076449" w:rsidRDefault="00430885" w:rsidP="00430885">
      <w:pPr>
        <w:pStyle w:val="Listenabsatz"/>
        <w:numPr>
          <w:ilvl w:val="0"/>
          <w:numId w:val="42"/>
        </w:numPr>
        <w:jc w:val="both"/>
        <w:rPr>
          <w:del w:id="351" w:author="david pedrosa" w:date="2022-02-21T12:08:00Z"/>
        </w:rPr>
      </w:pPr>
      <w:del w:id="352" w:author="david pedrosa" w:date="2022-02-21T12:08:00Z">
        <w:r w:rsidRPr="00732C05" w:rsidDel="00076449">
          <w:delText>Überhaupt nicht</w:delText>
        </w:r>
        <w:r w:rsidRPr="00732C05" w:rsidDel="00076449">
          <w:tab/>
        </w:r>
        <w:r w:rsidRPr="00732C05" w:rsidDel="00076449">
          <w:tab/>
        </w:r>
        <w:r w:rsidRPr="00732C05" w:rsidDel="00076449">
          <w:tab/>
        </w:r>
        <w:r w:rsidRPr="00732C05" w:rsidDel="00076449">
          <w:tab/>
        </w:r>
      </w:del>
    </w:p>
    <w:p w14:paraId="006CD8B0" w14:textId="14CA8231" w:rsidR="00430885" w:rsidRPr="00732C05" w:rsidDel="00076449" w:rsidRDefault="00430885" w:rsidP="00430885">
      <w:pPr>
        <w:pStyle w:val="Listenabsatz"/>
        <w:numPr>
          <w:ilvl w:val="0"/>
          <w:numId w:val="42"/>
        </w:numPr>
        <w:jc w:val="both"/>
        <w:rPr>
          <w:del w:id="353" w:author="david pedrosa" w:date="2022-02-21T12:08:00Z"/>
        </w:rPr>
      </w:pPr>
      <w:del w:id="354" w:author="david pedrosa" w:date="2022-02-21T12:08:00Z">
        <w:r w:rsidRPr="00732C05" w:rsidDel="00076449">
          <w:delText>Sehr wenig</w:delText>
        </w:r>
        <w:r w:rsidRPr="00732C05" w:rsidDel="00076449">
          <w:tab/>
        </w:r>
        <w:r w:rsidRPr="00732C05" w:rsidDel="00076449">
          <w:tab/>
        </w:r>
        <w:r w:rsidRPr="00732C05" w:rsidDel="00076449">
          <w:tab/>
        </w:r>
        <w:r w:rsidRPr="00732C05" w:rsidDel="00076449">
          <w:tab/>
        </w:r>
      </w:del>
    </w:p>
    <w:p w14:paraId="6AC195C0" w14:textId="3F011AB2" w:rsidR="00430885" w:rsidRPr="00732C05" w:rsidDel="00076449" w:rsidRDefault="00430885" w:rsidP="00430885">
      <w:pPr>
        <w:pStyle w:val="Listenabsatz"/>
        <w:numPr>
          <w:ilvl w:val="0"/>
          <w:numId w:val="42"/>
        </w:numPr>
        <w:jc w:val="both"/>
        <w:rPr>
          <w:del w:id="355" w:author="david pedrosa" w:date="2022-02-21T12:08:00Z"/>
        </w:rPr>
      </w:pPr>
      <w:del w:id="356" w:author="david pedrosa" w:date="2022-02-21T12:08:00Z">
        <w:r w:rsidRPr="00732C05" w:rsidDel="00076449">
          <w:delText>Mäßig</w:delText>
        </w:r>
        <w:r w:rsidRPr="00732C05" w:rsidDel="00076449">
          <w:tab/>
        </w:r>
        <w:r w:rsidRPr="00732C05" w:rsidDel="00076449">
          <w:tab/>
        </w:r>
        <w:r w:rsidRPr="00732C05" w:rsidDel="00076449">
          <w:tab/>
        </w:r>
        <w:r w:rsidRPr="00732C05" w:rsidDel="00076449">
          <w:tab/>
        </w:r>
        <w:r w:rsidRPr="00732C05" w:rsidDel="00076449">
          <w:tab/>
        </w:r>
      </w:del>
    </w:p>
    <w:p w14:paraId="1F9AE156" w14:textId="05A89071" w:rsidR="00430885" w:rsidRPr="00732C05" w:rsidDel="00076449" w:rsidRDefault="00430885" w:rsidP="00430885">
      <w:pPr>
        <w:pStyle w:val="Listenabsatz"/>
        <w:numPr>
          <w:ilvl w:val="0"/>
          <w:numId w:val="42"/>
        </w:numPr>
        <w:jc w:val="both"/>
        <w:rPr>
          <w:del w:id="357" w:author="david pedrosa" w:date="2022-02-21T12:08:00Z"/>
        </w:rPr>
      </w:pPr>
      <w:del w:id="358" w:author="david pedrosa" w:date="2022-02-21T12:08:00Z">
        <w:r w:rsidRPr="00732C05" w:rsidDel="00076449">
          <w:delText>Ziemlich</w:delText>
        </w:r>
        <w:r w:rsidRPr="00732C05" w:rsidDel="00076449">
          <w:tab/>
        </w:r>
        <w:r w:rsidRPr="00732C05" w:rsidDel="00076449">
          <w:tab/>
        </w:r>
        <w:r w:rsidRPr="00732C05" w:rsidDel="00076449">
          <w:tab/>
        </w:r>
        <w:r w:rsidRPr="00732C05" w:rsidDel="00076449">
          <w:tab/>
        </w:r>
        <w:r w:rsidRPr="00732C05" w:rsidDel="00076449">
          <w:tab/>
        </w:r>
      </w:del>
    </w:p>
    <w:p w14:paraId="13C3657B" w14:textId="7CEFCA3B" w:rsidR="00430885" w:rsidRPr="00732C05" w:rsidDel="00076449" w:rsidRDefault="00430885" w:rsidP="00430885">
      <w:pPr>
        <w:pStyle w:val="Listenabsatz"/>
        <w:numPr>
          <w:ilvl w:val="0"/>
          <w:numId w:val="42"/>
        </w:numPr>
        <w:rPr>
          <w:del w:id="359" w:author="david pedrosa" w:date="2022-02-21T12:08:00Z"/>
        </w:rPr>
      </w:pPr>
      <w:del w:id="360" w:author="david pedrosa" w:date="2022-02-21T12:08:00Z">
        <w:r w:rsidRPr="00732C05" w:rsidDel="00076449">
          <w:delText>Sehr</w:delText>
        </w:r>
        <w:r w:rsidRPr="00732C05" w:rsidDel="00076449">
          <w:tab/>
        </w:r>
        <w:r w:rsidRPr="00732C05" w:rsidDel="00076449">
          <w:tab/>
        </w:r>
        <w:r w:rsidRPr="00732C05" w:rsidDel="00076449">
          <w:rPr>
            <w:color w:val="0D0D0D" w:themeColor="text1" w:themeTint="F2"/>
            <w:sz w:val="16"/>
            <w:szCs w:val="16"/>
          </w:rPr>
          <w:tab/>
        </w:r>
      </w:del>
    </w:p>
    <w:p w14:paraId="4A18CCDD" w14:textId="35A8F3F0" w:rsidR="00430885" w:rsidRPr="00A821A4" w:rsidDel="005E2CC0" w:rsidRDefault="00430885" w:rsidP="00430885">
      <w:pPr>
        <w:jc w:val="both"/>
        <w:rPr>
          <w:del w:id="361" w:author="david pedrosa" w:date="2022-02-21T12:32:00Z"/>
        </w:rPr>
      </w:pPr>
      <w:commentRangeStart w:id="362"/>
      <w:del w:id="363" w:author="david pedrosa" w:date="2022-02-21T12:32:00Z">
        <w:r w:rsidDel="005E2CC0">
          <w:delText xml:space="preserve">8 </w:delText>
        </w:r>
        <w:r w:rsidRPr="00A821A4" w:rsidDel="005E2CC0">
          <w:delText>Wie sehr haben Ihre persönlichen oder seelischen Probleme Sie in den letzten 4 Wochen daran gehindert, ihre normalen Tätigkeiten im Beruf oder andere alltägliche Tätigkeiten auszuüben?</w:delText>
        </w:r>
      </w:del>
    </w:p>
    <w:p w14:paraId="3478286E" w14:textId="2DA30FDC" w:rsidR="00430885" w:rsidRPr="00A821A4" w:rsidDel="005E2CC0" w:rsidRDefault="00430885" w:rsidP="00430885">
      <w:pPr>
        <w:pStyle w:val="Listenabsatz"/>
        <w:numPr>
          <w:ilvl w:val="0"/>
          <w:numId w:val="44"/>
        </w:numPr>
        <w:jc w:val="both"/>
        <w:rPr>
          <w:del w:id="364" w:author="david pedrosa" w:date="2022-02-21T12:32:00Z"/>
        </w:rPr>
      </w:pPr>
      <w:del w:id="365" w:author="david pedrosa" w:date="2022-02-21T12:32:00Z">
        <w:r w:rsidRPr="00A821A4" w:rsidDel="005E2CC0">
          <w:delText xml:space="preserve">Überhaupt nicht </w:delText>
        </w:r>
        <w:r w:rsidRPr="00A821A4" w:rsidDel="005E2CC0">
          <w:tab/>
        </w:r>
        <w:r w:rsidRPr="00A821A4" w:rsidDel="005E2CC0">
          <w:tab/>
        </w:r>
        <w:r w:rsidRPr="00A821A4" w:rsidDel="005E2CC0">
          <w:tab/>
        </w:r>
        <w:r w:rsidRPr="00A821A4" w:rsidDel="005E2CC0">
          <w:tab/>
        </w:r>
      </w:del>
    </w:p>
    <w:p w14:paraId="00B3DE41" w14:textId="63A4444F" w:rsidR="00430885" w:rsidRPr="00A821A4" w:rsidDel="005E2CC0" w:rsidRDefault="00430885" w:rsidP="00430885">
      <w:pPr>
        <w:pStyle w:val="Listenabsatz"/>
        <w:numPr>
          <w:ilvl w:val="0"/>
          <w:numId w:val="44"/>
        </w:numPr>
        <w:jc w:val="both"/>
        <w:rPr>
          <w:del w:id="366" w:author="david pedrosa" w:date="2022-02-21T12:32:00Z"/>
        </w:rPr>
      </w:pPr>
      <w:del w:id="367" w:author="david pedrosa" w:date="2022-02-21T12:32:00Z">
        <w:r w:rsidRPr="00A821A4" w:rsidDel="005E2CC0">
          <w:delText>Sehr wenig</w:delText>
        </w:r>
        <w:r w:rsidRPr="00A821A4" w:rsidDel="005E2CC0">
          <w:tab/>
        </w:r>
        <w:r w:rsidRPr="00A821A4" w:rsidDel="005E2CC0">
          <w:tab/>
        </w:r>
        <w:r w:rsidRPr="00A821A4" w:rsidDel="005E2CC0">
          <w:tab/>
        </w:r>
        <w:r w:rsidRPr="00A821A4" w:rsidDel="005E2CC0">
          <w:tab/>
        </w:r>
      </w:del>
    </w:p>
    <w:p w14:paraId="0F62125F" w14:textId="2FDD7F4A" w:rsidR="00430885" w:rsidRPr="00A821A4" w:rsidDel="005E2CC0" w:rsidRDefault="00430885" w:rsidP="00430885">
      <w:pPr>
        <w:pStyle w:val="Listenabsatz"/>
        <w:numPr>
          <w:ilvl w:val="0"/>
          <w:numId w:val="44"/>
        </w:numPr>
        <w:jc w:val="both"/>
        <w:rPr>
          <w:del w:id="368" w:author="david pedrosa" w:date="2022-02-21T12:32:00Z"/>
        </w:rPr>
      </w:pPr>
      <w:del w:id="369" w:author="david pedrosa" w:date="2022-02-21T12:32:00Z">
        <w:r w:rsidRPr="00A821A4" w:rsidDel="005E2CC0">
          <w:delText>Mäßig</w:delText>
        </w:r>
        <w:r w:rsidRPr="00A821A4" w:rsidDel="005E2CC0">
          <w:tab/>
        </w:r>
        <w:r w:rsidRPr="00A821A4" w:rsidDel="005E2CC0">
          <w:tab/>
        </w:r>
        <w:r w:rsidRPr="00A821A4" w:rsidDel="005E2CC0">
          <w:tab/>
        </w:r>
        <w:r w:rsidRPr="00A821A4" w:rsidDel="005E2CC0">
          <w:tab/>
        </w:r>
        <w:r w:rsidRPr="00A821A4" w:rsidDel="005E2CC0">
          <w:tab/>
        </w:r>
      </w:del>
    </w:p>
    <w:p w14:paraId="4067872D" w14:textId="5F6905A2" w:rsidR="00430885" w:rsidRPr="00A821A4" w:rsidDel="005E2CC0" w:rsidRDefault="00430885" w:rsidP="00430885">
      <w:pPr>
        <w:pStyle w:val="Listenabsatz"/>
        <w:numPr>
          <w:ilvl w:val="0"/>
          <w:numId w:val="44"/>
        </w:numPr>
        <w:jc w:val="both"/>
        <w:rPr>
          <w:del w:id="370" w:author="david pedrosa" w:date="2022-02-21T12:32:00Z"/>
        </w:rPr>
      </w:pPr>
      <w:del w:id="371" w:author="david pedrosa" w:date="2022-02-21T12:32:00Z">
        <w:r w:rsidRPr="00A821A4" w:rsidDel="005E2CC0">
          <w:delText>Ziemlich</w:delText>
        </w:r>
        <w:r w:rsidRPr="00A821A4" w:rsidDel="005E2CC0">
          <w:tab/>
        </w:r>
        <w:r w:rsidRPr="00A821A4" w:rsidDel="005E2CC0">
          <w:tab/>
        </w:r>
        <w:r w:rsidRPr="00A821A4" w:rsidDel="005E2CC0">
          <w:tab/>
        </w:r>
        <w:r w:rsidRPr="00A821A4" w:rsidDel="005E2CC0">
          <w:tab/>
        </w:r>
        <w:r w:rsidRPr="00A821A4" w:rsidDel="005E2CC0">
          <w:tab/>
        </w:r>
      </w:del>
    </w:p>
    <w:p w14:paraId="5EB9A552" w14:textId="4C134018" w:rsidR="00430885" w:rsidDel="005E2CC0" w:rsidRDefault="00430885" w:rsidP="00430885">
      <w:pPr>
        <w:pStyle w:val="Listenabsatz"/>
        <w:numPr>
          <w:ilvl w:val="0"/>
          <w:numId w:val="44"/>
        </w:numPr>
        <w:rPr>
          <w:del w:id="372" w:author="david pedrosa" w:date="2022-02-21T12:32:00Z"/>
        </w:rPr>
      </w:pPr>
      <w:del w:id="373" w:author="david pedrosa" w:date="2022-02-21T12:32:00Z">
        <w:r w:rsidRPr="00A821A4" w:rsidDel="005E2CC0">
          <w:delText>War dazu nicht in der Lage</w:delText>
        </w:r>
        <w:commentRangeEnd w:id="362"/>
        <w:r w:rsidR="00F46934" w:rsidDel="005E2CC0">
          <w:rPr>
            <w:rStyle w:val="Kommentarzeichen"/>
          </w:rPr>
          <w:commentReference w:id="362"/>
        </w:r>
      </w:del>
    </w:p>
    <w:p w14:paraId="13082664" w14:textId="198EAE5D" w:rsidR="00430885" w:rsidDel="005E2CC0" w:rsidRDefault="00430885" w:rsidP="00430885">
      <w:pPr>
        <w:rPr>
          <w:del w:id="374" w:author="david pedrosa" w:date="2022-02-21T12:32:00Z"/>
        </w:rPr>
      </w:pPr>
    </w:p>
    <w:p w14:paraId="3AB57783" w14:textId="24FC2847" w:rsidR="00430885" w:rsidDel="005E2CC0" w:rsidRDefault="00430885" w:rsidP="00430885">
      <w:pPr>
        <w:rPr>
          <w:del w:id="375" w:author="david pedrosa" w:date="2022-02-21T12:32:00Z"/>
        </w:rPr>
      </w:pPr>
      <w:del w:id="376" w:author="david pedrosa" w:date="2022-02-21T12:32:00Z">
        <w:r w:rsidDel="005E2CC0">
          <w:delText xml:space="preserve">Nennen Sie Ihre Vorerkrankungen: </w:delText>
        </w:r>
      </w:del>
    </w:p>
    <w:p w14:paraId="5EB6A45F" w14:textId="75DC81C7" w:rsidR="00430885" w:rsidDel="005E2CC0" w:rsidRDefault="00430885" w:rsidP="00430885">
      <w:pPr>
        <w:rPr>
          <w:del w:id="377" w:author="david pedrosa" w:date="2022-02-21T12:32:00Z"/>
        </w:rPr>
      </w:pPr>
      <w:del w:id="378" w:author="david pedrosa" w:date="2022-02-21T12:32:00Z">
        <w:r w:rsidDel="005E2CC0">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1FCCAACD" w14:textId="679A7F81" w:rsidR="00430885" w:rsidDel="005E2CC0" w:rsidRDefault="00430885" w:rsidP="00430885">
      <w:pPr>
        <w:rPr>
          <w:del w:id="379" w:author="david pedrosa" w:date="2022-02-21T12:32:00Z"/>
        </w:rPr>
      </w:pPr>
      <w:del w:id="380" w:author="david pedrosa" w:date="2022-02-21T12:32:00Z">
        <w:r w:rsidDel="005E2CC0">
          <w:delText>Nennen Sie Ihre Vormedikation:</w:delText>
        </w:r>
      </w:del>
    </w:p>
    <w:p w14:paraId="09C14F98" w14:textId="455BE66C" w:rsidR="00430885" w:rsidDel="005E2CC0" w:rsidRDefault="00430885" w:rsidP="00430885">
      <w:pPr>
        <w:rPr>
          <w:del w:id="381" w:author="david pedrosa" w:date="2022-02-21T12:32:00Z"/>
        </w:rPr>
      </w:pPr>
      <w:del w:id="382" w:author="david pedrosa" w:date="2022-02-21T12:32:00Z">
        <w:r w:rsidDel="005E2CC0">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del w:id="383" w:author="david pedrosa" w:date="2022-02-21T12:08:00Z">
        <w:r w:rsidDel="00076449">
          <w:delText>____________</w:delText>
        </w:r>
      </w:del>
    </w:p>
    <w:p w14:paraId="14C76D2E" w14:textId="71A38850" w:rsidR="00C76062" w:rsidDel="005E2CC0" w:rsidRDefault="00C76062" w:rsidP="0094756E">
      <w:pPr>
        <w:spacing w:after="0" w:line="240" w:lineRule="auto"/>
        <w:rPr>
          <w:del w:id="384" w:author="david pedrosa" w:date="2022-02-21T12:32:00Z"/>
          <w:rFonts w:ascii="Times New Roman" w:eastAsia="Times New Roman" w:hAnsi="Times New Roman" w:cs="Times New Roman"/>
          <w:color w:val="000000"/>
          <w:sz w:val="24"/>
          <w:szCs w:val="24"/>
          <w:lang w:eastAsia="de-DE"/>
        </w:rPr>
      </w:pPr>
    </w:p>
    <w:p w14:paraId="3C5387A2" w14:textId="77777777" w:rsidR="00C76062" w:rsidRDefault="00C76062" w:rsidP="0094756E">
      <w:pPr>
        <w:spacing w:after="0" w:line="240" w:lineRule="auto"/>
        <w:rPr>
          <w:rFonts w:ascii="Times New Roman" w:eastAsia="Times New Roman" w:hAnsi="Times New Roman" w:cs="Times New Roman"/>
          <w:color w:val="000000"/>
          <w:sz w:val="24"/>
          <w:szCs w:val="24"/>
          <w:lang w:eastAsia="de-DE"/>
        </w:rPr>
      </w:pPr>
    </w:p>
    <w:p w14:paraId="375D374E" w14:textId="77777777" w:rsidR="00430885" w:rsidRDefault="00430885">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br w:type="page"/>
      </w:r>
    </w:p>
    <w:p w14:paraId="518F630A" w14:textId="1C3D6E28" w:rsidR="0094756E" w:rsidRDefault="0094756E" w:rsidP="0094756E">
      <w:pPr>
        <w:spacing w:after="0" w:line="240" w:lineRule="auto"/>
        <w:rPr>
          <w:rFonts w:ascii="Times New Roman" w:eastAsia="Times New Roman" w:hAnsi="Times New Roman" w:cs="Times New Roman"/>
          <w:color w:val="000000"/>
          <w:sz w:val="24"/>
          <w:szCs w:val="24"/>
          <w:lang w:eastAsia="de-DE"/>
        </w:rPr>
      </w:pPr>
      <w:commentRangeStart w:id="385"/>
      <w:r w:rsidRPr="00C76062">
        <w:rPr>
          <w:rFonts w:asciiTheme="majorHAnsi" w:eastAsiaTheme="majorEastAsia" w:hAnsiTheme="majorHAnsi" w:cstheme="majorBidi"/>
          <w:b/>
          <w:bCs/>
          <w:color w:val="2F5496" w:themeColor="accent1" w:themeShade="BF"/>
          <w:sz w:val="32"/>
          <w:szCs w:val="32"/>
        </w:rPr>
        <w:lastRenderedPageBreak/>
        <w:t>Screening-Skala zur Erfassung von chronischem Stress</w:t>
      </w:r>
      <w:r w:rsidR="00D13AF3">
        <w:rPr>
          <w:rFonts w:asciiTheme="majorHAnsi" w:eastAsiaTheme="majorEastAsia" w:hAnsiTheme="majorHAnsi" w:cstheme="majorBidi"/>
          <w:b/>
          <w:bCs/>
          <w:color w:val="2F5496" w:themeColor="accent1" w:themeShade="BF"/>
          <w:sz w:val="32"/>
          <w:szCs w:val="32"/>
        </w:rPr>
        <w:t xml:space="preserve"> (SSCS)</w:t>
      </w:r>
      <w:commentRangeEnd w:id="385"/>
      <w:r w:rsidR="00FA303E">
        <w:rPr>
          <w:rStyle w:val="Kommentarzeichen"/>
        </w:rPr>
        <w:commentReference w:id="385"/>
      </w:r>
    </w:p>
    <w:p w14:paraId="531D24CB" w14:textId="7777777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6A925FDF" w14:textId="77777777" w:rsidR="00D13AF3" w:rsidRPr="00BE5A5F" w:rsidRDefault="00D13AF3" w:rsidP="00D13AF3">
      <w:pPr>
        <w:pStyle w:val="Kommentartext"/>
      </w:pPr>
      <w:r w:rsidRPr="00BE5A5F">
        <w:t xml:space="preserve">Auf den folgenden Seiten finden Sie einige Fragen, die Sie danach beurteilen sollen, wie häufig Sie die darin angesprochene Erfahrung bzw. Situation gemacht bzw. erlebt haben. Ihre Aufgabe ist es, anzugeben, ob Sie die darin angesprochenen Erfahrungen bzw. Situationen </w:t>
      </w:r>
      <w:r w:rsidRPr="00BE5A5F">
        <w:rPr>
          <w:b/>
          <w:bCs/>
        </w:rPr>
        <w:t xml:space="preserve">nie, selten, manchmal, häufig </w:t>
      </w:r>
      <w:r w:rsidRPr="00BE5A5F">
        <w:t xml:space="preserve">oder </w:t>
      </w:r>
      <w:r w:rsidRPr="00BE5A5F">
        <w:rPr>
          <w:b/>
          <w:bCs/>
        </w:rPr>
        <w:t xml:space="preserve">sehr häufig </w:t>
      </w:r>
      <w:r w:rsidRPr="00BE5A5F">
        <w:t xml:space="preserve">gemacht bzw. erlebt haben. Denken Sie bei der Beantwortung bitte an die, vom heutigen Tag </w:t>
      </w:r>
      <w:proofErr w:type="gramStart"/>
      <w:r w:rsidRPr="00BE5A5F">
        <w:t>aus gesehen</w:t>
      </w:r>
      <w:proofErr w:type="gramEnd"/>
      <w:r w:rsidRPr="00BE5A5F">
        <w:t xml:space="preserve">, </w:t>
      </w:r>
      <w:r w:rsidRPr="00BE5A5F">
        <w:rPr>
          <w:b/>
          <w:bCs/>
        </w:rPr>
        <w:t xml:space="preserve">vergangenen drei Monate </w:t>
      </w:r>
      <w:r w:rsidRPr="00BE5A5F">
        <w:t xml:space="preserve">und versuchen Sie sich daran zu erinnern, wie oft Sie in diesem Zeitraum die jeweilige Erfahrung gemacht haben. </w:t>
      </w:r>
    </w:p>
    <w:p w14:paraId="0C74D198" w14:textId="77777777" w:rsidR="00D13AF3" w:rsidRPr="00BE5A5F" w:rsidRDefault="00D13AF3" w:rsidP="00D13AF3">
      <w:pPr>
        <w:pStyle w:val="Kommentartext"/>
      </w:pPr>
    </w:p>
    <w:p w14:paraId="70C47AAF" w14:textId="7899770D" w:rsidR="00275C71" w:rsidRDefault="00D13AF3" w:rsidP="00D13AF3">
      <w:pPr>
        <w:rPr>
          <w:rFonts w:ascii="Calibri" w:eastAsia="SimSun" w:hAnsi="Calibri" w:cs="font297"/>
          <w:lang w:eastAsia="ar-SA"/>
        </w:rPr>
      </w:pPr>
      <w:r w:rsidRPr="00BE5A5F">
        <w:t xml:space="preserve">Bitte beantworten Sie </w:t>
      </w:r>
      <w:r w:rsidRPr="00BE5A5F">
        <w:rPr>
          <w:b/>
          <w:bCs/>
        </w:rPr>
        <w:t xml:space="preserve">alle </w:t>
      </w:r>
      <w:r w:rsidRPr="00BE5A5F">
        <w:t>Fragen der Reihe nach, ohne eine auszulassen. Einige Aussagen klingen ähnlich oder haben einen ähnlichen Sinn. Bitte beantworten Sie sie trotzdem. Es kommt bei der Beantwortung nicht auf Schnelligkeit an; nehmen Sie sich Zeit, über die Beantwortung nachzudenken.</w:t>
      </w:r>
    </w:p>
    <w:tbl>
      <w:tblPr>
        <w:tblW w:w="9146" w:type="dxa"/>
        <w:tblInd w:w="-79" w:type="dxa"/>
        <w:tblLayout w:type="fixed"/>
        <w:tblCellMar>
          <w:left w:w="70" w:type="dxa"/>
          <w:right w:w="70" w:type="dxa"/>
        </w:tblCellMar>
        <w:tblLook w:val="0000" w:firstRow="0" w:lastRow="0" w:firstColumn="0" w:lastColumn="0" w:noHBand="0" w:noVBand="0"/>
      </w:tblPr>
      <w:tblGrid>
        <w:gridCol w:w="502"/>
        <w:gridCol w:w="4112"/>
        <w:gridCol w:w="907"/>
        <w:gridCol w:w="907"/>
        <w:gridCol w:w="907"/>
        <w:gridCol w:w="907"/>
        <w:gridCol w:w="904"/>
      </w:tblGrid>
      <w:tr w:rsidR="00275C71" w:rsidRPr="003251BA" w14:paraId="4B2EA103" w14:textId="77777777" w:rsidTr="00100ADB">
        <w:tc>
          <w:tcPr>
            <w:tcW w:w="2522" w:type="pct"/>
            <w:gridSpan w:val="2"/>
            <w:tcBorders>
              <w:top w:val="single" w:sz="4" w:space="0" w:color="000000"/>
              <w:left w:val="single" w:sz="4" w:space="0" w:color="000000"/>
              <w:bottom w:val="single" w:sz="4" w:space="0" w:color="000000"/>
              <w:right w:val="single" w:sz="4" w:space="0" w:color="auto"/>
            </w:tcBorders>
            <w:shd w:val="clear" w:color="auto" w:fill="FFFFFF"/>
          </w:tcPr>
          <w:p w14:paraId="3CA38BDA" w14:textId="77777777" w:rsidR="00275C71" w:rsidRPr="003251BA" w:rsidRDefault="00275C71" w:rsidP="00100ADB">
            <w:pPr>
              <w:spacing w:after="0" w:line="100" w:lineRule="atLeast"/>
            </w:pPr>
            <w:r>
              <w:t xml:space="preserve">Erfahrung </w:t>
            </w:r>
          </w:p>
        </w:tc>
        <w:tc>
          <w:tcPr>
            <w:tcW w:w="2478" w:type="pct"/>
            <w:gridSpan w:val="5"/>
            <w:tcBorders>
              <w:top w:val="single" w:sz="4" w:space="0" w:color="auto"/>
              <w:left w:val="single" w:sz="4" w:space="0" w:color="auto"/>
              <w:bottom w:val="single" w:sz="4" w:space="0" w:color="auto"/>
              <w:right w:val="single" w:sz="4" w:space="0" w:color="auto"/>
            </w:tcBorders>
            <w:shd w:val="clear" w:color="auto" w:fill="FFFFFF"/>
          </w:tcPr>
          <w:p w14:paraId="693902D5" w14:textId="77777777" w:rsidR="00275C71" w:rsidRPr="003251BA" w:rsidRDefault="00275C71" w:rsidP="00100ADB">
            <w:pPr>
              <w:spacing w:after="0" w:line="100" w:lineRule="atLeast"/>
            </w:pPr>
            <w:r>
              <w:t>In den letzten drei Monaten wie oft erlebt?</w:t>
            </w:r>
          </w:p>
        </w:tc>
      </w:tr>
      <w:tr w:rsidR="00275C71" w:rsidRPr="003251BA" w14:paraId="2033436A" w14:textId="77777777" w:rsidTr="00100ADB">
        <w:tc>
          <w:tcPr>
            <w:tcW w:w="2522" w:type="pct"/>
            <w:gridSpan w:val="2"/>
            <w:tcBorders>
              <w:top w:val="single" w:sz="4" w:space="0" w:color="000000"/>
              <w:left w:val="single" w:sz="4" w:space="0" w:color="000000"/>
              <w:bottom w:val="single" w:sz="4" w:space="0" w:color="000000"/>
              <w:right w:val="single" w:sz="4" w:space="0" w:color="auto"/>
            </w:tcBorders>
            <w:shd w:val="clear" w:color="auto" w:fill="FFFFFF"/>
          </w:tcPr>
          <w:p w14:paraId="56E3BEB0" w14:textId="77777777" w:rsidR="00275C71" w:rsidRPr="003251BA" w:rsidRDefault="00275C71" w:rsidP="00100ADB">
            <w:pPr>
              <w:spacing w:after="0" w:line="100" w:lineRule="atLeast"/>
            </w:pP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A175487" w14:textId="77777777" w:rsidR="00275C71" w:rsidRDefault="00275C71" w:rsidP="00100ADB">
            <w:pPr>
              <w:spacing w:after="0" w:line="100" w:lineRule="atLeast"/>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C12C324" w14:textId="77777777" w:rsidR="00275C71" w:rsidRDefault="00275C71" w:rsidP="00100ADB">
            <w:pPr>
              <w:spacing w:after="0" w:line="100" w:lineRule="atLeast"/>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26D51EE9" w14:textId="77777777" w:rsidR="00275C71" w:rsidRDefault="00275C71" w:rsidP="00100ADB">
            <w:pPr>
              <w:spacing w:after="0" w:line="100" w:lineRule="atLeast"/>
              <w:jc w:val="center"/>
            </w:pPr>
            <w:r>
              <w:t>Manch-mal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90F9A99" w14:textId="77777777" w:rsidR="00275C71" w:rsidRDefault="00275C71" w:rsidP="00100ADB">
            <w:pPr>
              <w:spacing w:after="0" w:line="100" w:lineRule="atLeast"/>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46AAC423" w14:textId="77777777" w:rsidR="00275C71" w:rsidRDefault="00275C71" w:rsidP="00100ADB">
            <w:pPr>
              <w:spacing w:after="0" w:line="100" w:lineRule="atLeast"/>
              <w:jc w:val="center"/>
            </w:pPr>
            <w:r>
              <w:t>Sehr häufig</w:t>
            </w:r>
          </w:p>
        </w:tc>
      </w:tr>
      <w:tr w:rsidR="00275C71" w:rsidRPr="003251BA" w14:paraId="2A011644" w14:textId="77777777" w:rsidTr="00100ADB">
        <w:tc>
          <w:tcPr>
            <w:tcW w:w="274" w:type="pct"/>
            <w:tcBorders>
              <w:top w:val="single" w:sz="4" w:space="0" w:color="000000"/>
              <w:left w:val="single" w:sz="4" w:space="0" w:color="000000"/>
              <w:bottom w:val="single" w:sz="4" w:space="0" w:color="000000"/>
            </w:tcBorders>
            <w:shd w:val="clear" w:color="auto" w:fill="FFFFFF"/>
          </w:tcPr>
          <w:p w14:paraId="69AE0509" w14:textId="77777777" w:rsidR="00275C71" w:rsidRPr="003251BA" w:rsidRDefault="00275C71" w:rsidP="00100ADB">
            <w:pPr>
              <w:spacing w:after="0" w:line="100" w:lineRule="atLeast"/>
            </w:pPr>
            <w:r>
              <w:t>1</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540407B4" w14:textId="77777777" w:rsidR="00275C71" w:rsidRPr="003251BA" w:rsidRDefault="00275C71" w:rsidP="00100ADB">
            <w:pPr>
              <w:spacing w:after="0" w:line="100" w:lineRule="atLeast"/>
            </w:pPr>
            <w:r w:rsidRPr="00BE5A5F">
              <w:t>Befürchtung, dass irgendetwas unangenehmes passiert</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9A871A3" w14:textId="77777777" w:rsidR="00275C71" w:rsidRPr="003251BA" w:rsidRDefault="00275C71" w:rsidP="00100ADB">
            <w:pPr>
              <w:spacing w:after="0" w:line="100" w:lineRule="atLeast"/>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E1C4D9D" w14:textId="77777777" w:rsidR="00275C71" w:rsidRPr="003251BA" w:rsidRDefault="00275C71" w:rsidP="00100ADB">
            <w:pPr>
              <w:spacing w:after="0" w:line="100" w:lineRule="atLeast"/>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EDA39E1" w14:textId="77777777" w:rsidR="00275C71" w:rsidRPr="003251BA" w:rsidRDefault="00275C71" w:rsidP="00100ADB">
            <w:pPr>
              <w:spacing w:after="0" w:line="100" w:lineRule="atLeast"/>
              <w:jc w:val="center"/>
            </w:pPr>
            <w:r>
              <w:t>Manch-mal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4EB4F45" w14:textId="77777777" w:rsidR="00275C71" w:rsidRPr="003251BA" w:rsidRDefault="00275C71" w:rsidP="00100ADB">
            <w:pPr>
              <w:spacing w:after="0" w:line="100" w:lineRule="atLeast"/>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124CDE84" w14:textId="77777777" w:rsidR="00275C71" w:rsidRPr="003251BA" w:rsidRDefault="00275C71" w:rsidP="00100ADB">
            <w:pPr>
              <w:spacing w:after="0" w:line="100" w:lineRule="atLeast"/>
              <w:jc w:val="center"/>
            </w:pPr>
            <w:r>
              <w:t>Sehr häufig</w:t>
            </w:r>
          </w:p>
        </w:tc>
      </w:tr>
      <w:tr w:rsidR="00275C71" w:rsidRPr="003251BA" w14:paraId="1021DABB" w14:textId="77777777" w:rsidTr="00100ADB">
        <w:tc>
          <w:tcPr>
            <w:tcW w:w="274" w:type="pct"/>
            <w:tcBorders>
              <w:top w:val="single" w:sz="4" w:space="0" w:color="000000"/>
              <w:left w:val="single" w:sz="4" w:space="0" w:color="000000"/>
              <w:bottom w:val="single" w:sz="4" w:space="0" w:color="000000"/>
            </w:tcBorders>
            <w:shd w:val="clear" w:color="auto" w:fill="FFFFFF"/>
          </w:tcPr>
          <w:p w14:paraId="06BFFDE8" w14:textId="77777777" w:rsidR="00275C71" w:rsidRPr="003251BA" w:rsidRDefault="00275C71" w:rsidP="00100ADB">
            <w:pPr>
              <w:spacing w:after="0" w:line="100" w:lineRule="atLeast"/>
            </w:pPr>
            <w:r>
              <w:t>2</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0E7C6089" w14:textId="77777777" w:rsidR="00275C71" w:rsidRPr="003251BA" w:rsidRDefault="00275C71" w:rsidP="00100ADB">
            <w:pPr>
              <w:spacing w:after="0" w:line="100" w:lineRule="atLeast"/>
            </w:pPr>
            <w:r w:rsidRPr="00BE5A5F">
              <w:t>Ich bemühe mich vergeblich, mit guten Leistungen Anerkennung zu erhalten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4902489" w14:textId="77777777" w:rsidR="00275C71" w:rsidRPr="003251BA" w:rsidRDefault="00275C71" w:rsidP="00100ADB">
            <w:pPr>
              <w:spacing w:after="0" w:line="100" w:lineRule="atLeast"/>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8D68186" w14:textId="77777777" w:rsidR="00275C71" w:rsidRPr="003251BA" w:rsidRDefault="00275C71" w:rsidP="00100ADB">
            <w:pPr>
              <w:spacing w:after="0" w:line="100" w:lineRule="atLeast"/>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833BEC9" w14:textId="77777777" w:rsidR="00275C71" w:rsidRPr="003251BA" w:rsidRDefault="00275C71" w:rsidP="00100ADB">
            <w:pPr>
              <w:spacing w:after="0" w:line="100" w:lineRule="atLeast"/>
              <w:jc w:val="center"/>
            </w:pPr>
            <w:r>
              <w:t>Manch-mal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42AD4FA" w14:textId="77777777" w:rsidR="00275C71" w:rsidRPr="003251BA" w:rsidRDefault="00275C71" w:rsidP="00100ADB">
            <w:pPr>
              <w:spacing w:after="0" w:line="100" w:lineRule="atLeast"/>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4A3937E3" w14:textId="77777777" w:rsidR="00275C71" w:rsidRPr="003251BA" w:rsidRDefault="00275C71" w:rsidP="00100ADB">
            <w:pPr>
              <w:spacing w:after="0" w:line="100" w:lineRule="atLeast"/>
              <w:jc w:val="center"/>
            </w:pPr>
            <w:r>
              <w:t>Sehr häufig</w:t>
            </w:r>
          </w:p>
        </w:tc>
      </w:tr>
      <w:tr w:rsidR="00275C71" w:rsidRPr="003251BA" w14:paraId="6FB14CB6" w14:textId="77777777" w:rsidTr="00100ADB">
        <w:tc>
          <w:tcPr>
            <w:tcW w:w="274" w:type="pct"/>
            <w:tcBorders>
              <w:top w:val="single" w:sz="4" w:space="0" w:color="000000"/>
              <w:left w:val="single" w:sz="4" w:space="0" w:color="000000"/>
              <w:bottom w:val="single" w:sz="4" w:space="0" w:color="000000"/>
            </w:tcBorders>
            <w:shd w:val="clear" w:color="auto" w:fill="FFFFFF"/>
          </w:tcPr>
          <w:p w14:paraId="7DD0F48C" w14:textId="77777777" w:rsidR="00275C71" w:rsidRPr="003251BA" w:rsidRDefault="00275C71" w:rsidP="00100ADB">
            <w:pPr>
              <w:spacing w:after="0" w:line="100" w:lineRule="atLeast"/>
            </w:pPr>
            <w:r>
              <w:t>3</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54429D0A" w14:textId="77777777" w:rsidR="00275C71" w:rsidRPr="003251BA" w:rsidRDefault="00275C71" w:rsidP="00100ADB">
            <w:pPr>
              <w:spacing w:after="0" w:line="100" w:lineRule="atLeast"/>
            </w:pPr>
            <w:r w:rsidRPr="00BE5A5F">
              <w:t>Zeiten, in denen ich zu viele Verpflichtungen zu erfüllen habe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A8F5DFB" w14:textId="77777777" w:rsidR="00275C71" w:rsidRPr="003251BA" w:rsidRDefault="00275C71" w:rsidP="00100ADB">
            <w:pPr>
              <w:spacing w:after="0" w:line="100" w:lineRule="atLeast"/>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9151564" w14:textId="77777777" w:rsidR="00275C71" w:rsidRPr="003251BA" w:rsidRDefault="00275C71" w:rsidP="00100ADB">
            <w:pPr>
              <w:spacing w:after="0" w:line="100" w:lineRule="atLeast"/>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8E26171" w14:textId="77777777" w:rsidR="00275C71" w:rsidRPr="003251BA" w:rsidRDefault="00275C71" w:rsidP="00100ADB">
            <w:pPr>
              <w:spacing w:after="0" w:line="100" w:lineRule="atLeast"/>
              <w:jc w:val="center"/>
            </w:pPr>
            <w:r>
              <w:t>Manch-mal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FC0E3CB" w14:textId="77777777" w:rsidR="00275C71" w:rsidRPr="003251BA" w:rsidRDefault="00275C71" w:rsidP="00100ADB">
            <w:pPr>
              <w:spacing w:after="0" w:line="100" w:lineRule="atLeast"/>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55EFE858" w14:textId="77777777" w:rsidR="00275C71" w:rsidRPr="003251BA" w:rsidRDefault="00275C71" w:rsidP="00100ADB">
            <w:pPr>
              <w:spacing w:after="0" w:line="100" w:lineRule="atLeast"/>
              <w:jc w:val="center"/>
            </w:pPr>
            <w:r>
              <w:t>Sehr häufig</w:t>
            </w:r>
          </w:p>
        </w:tc>
      </w:tr>
      <w:tr w:rsidR="00275C71" w:rsidRPr="003251BA" w14:paraId="013FD85F" w14:textId="77777777" w:rsidTr="00100ADB">
        <w:tc>
          <w:tcPr>
            <w:tcW w:w="274" w:type="pct"/>
            <w:tcBorders>
              <w:top w:val="single" w:sz="4" w:space="0" w:color="000000"/>
              <w:left w:val="single" w:sz="4" w:space="0" w:color="000000"/>
              <w:bottom w:val="single" w:sz="4" w:space="0" w:color="000000"/>
            </w:tcBorders>
            <w:shd w:val="clear" w:color="auto" w:fill="FFFFFF"/>
          </w:tcPr>
          <w:p w14:paraId="7FD8CCA9" w14:textId="77777777" w:rsidR="00275C71" w:rsidRPr="003251BA" w:rsidRDefault="00275C71" w:rsidP="00100ADB">
            <w:pPr>
              <w:spacing w:after="0" w:line="100" w:lineRule="atLeast"/>
            </w:pPr>
            <w:r>
              <w:t>4</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3B307AFD" w14:textId="77777777" w:rsidR="00275C71" w:rsidRPr="003251BA" w:rsidRDefault="00275C71" w:rsidP="00100ADB">
            <w:pPr>
              <w:spacing w:after="0" w:line="100" w:lineRule="atLeast"/>
            </w:pPr>
            <w:r w:rsidRPr="00BE5A5F">
              <w:t>Zeiten, in denen ich sorgenvolle Gedanken nicht unterdrücken kann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DEAFEAC"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B38E041"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FFFFA4C" w14:textId="77777777" w:rsidR="00275C71" w:rsidRDefault="00275C71" w:rsidP="00100ADB">
            <w:pPr>
              <w:spacing w:after="0" w:line="100" w:lineRule="atLeast"/>
              <w:ind w:left="-3548" w:firstLine="3548"/>
              <w:jc w:val="center"/>
            </w:pPr>
            <w:r>
              <w:t>Manch-</w:t>
            </w:r>
          </w:p>
          <w:p w14:paraId="7A3229E5"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17E32CB"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116F98A6" w14:textId="77777777" w:rsidR="00275C71" w:rsidRPr="003251BA" w:rsidRDefault="00275C71" w:rsidP="00100ADB">
            <w:pPr>
              <w:spacing w:after="0" w:line="100" w:lineRule="atLeast"/>
              <w:ind w:left="-3548" w:firstLine="3548"/>
              <w:jc w:val="center"/>
            </w:pPr>
            <w:r>
              <w:t>Sehr häufig</w:t>
            </w:r>
          </w:p>
        </w:tc>
      </w:tr>
      <w:tr w:rsidR="00275C71" w:rsidRPr="003251BA" w14:paraId="7BD7DB74" w14:textId="77777777" w:rsidTr="00100ADB">
        <w:tc>
          <w:tcPr>
            <w:tcW w:w="274" w:type="pct"/>
            <w:tcBorders>
              <w:top w:val="single" w:sz="4" w:space="0" w:color="000000"/>
              <w:left w:val="single" w:sz="4" w:space="0" w:color="000000"/>
              <w:bottom w:val="single" w:sz="4" w:space="0" w:color="000000"/>
            </w:tcBorders>
            <w:shd w:val="clear" w:color="auto" w:fill="FFFFFF"/>
          </w:tcPr>
          <w:p w14:paraId="095C739B" w14:textId="77777777" w:rsidR="00275C71" w:rsidRPr="003251BA" w:rsidRDefault="00275C71" w:rsidP="00100ADB">
            <w:pPr>
              <w:spacing w:after="0" w:line="100" w:lineRule="atLeast"/>
            </w:pPr>
            <w:r>
              <w:t>5</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3ACBB28A" w14:textId="77777777" w:rsidR="00275C71" w:rsidRPr="003251BA" w:rsidRDefault="00275C71" w:rsidP="00100ADB">
            <w:pPr>
              <w:spacing w:after="0" w:line="100" w:lineRule="atLeast"/>
            </w:pPr>
            <w:r w:rsidRPr="00BE5A5F">
              <w:t>Obwohl ich mein Bestes gebe, wird meine Arbeit nicht gewürdigt</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38D2413"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8ADB715"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B5573B9" w14:textId="77777777" w:rsidR="00275C71" w:rsidRDefault="00275C71" w:rsidP="00100ADB">
            <w:pPr>
              <w:spacing w:after="0" w:line="100" w:lineRule="atLeast"/>
              <w:ind w:left="-3548" w:firstLine="3548"/>
              <w:jc w:val="center"/>
            </w:pPr>
            <w:r>
              <w:t>Manch-</w:t>
            </w:r>
          </w:p>
          <w:p w14:paraId="28456AE8"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A2312F0"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7E9A2DB1" w14:textId="77777777" w:rsidR="00275C71" w:rsidRPr="003251BA" w:rsidRDefault="00275C71" w:rsidP="00100ADB">
            <w:pPr>
              <w:spacing w:after="0" w:line="100" w:lineRule="atLeast"/>
              <w:ind w:left="-3548" w:firstLine="3548"/>
              <w:jc w:val="center"/>
            </w:pPr>
            <w:r>
              <w:t>Sehr häufig</w:t>
            </w:r>
          </w:p>
        </w:tc>
      </w:tr>
      <w:tr w:rsidR="00275C71" w:rsidRPr="003251BA" w14:paraId="08DEC98E" w14:textId="77777777" w:rsidTr="00100ADB">
        <w:tc>
          <w:tcPr>
            <w:tcW w:w="274" w:type="pct"/>
            <w:tcBorders>
              <w:top w:val="single" w:sz="4" w:space="0" w:color="000000"/>
              <w:left w:val="single" w:sz="4" w:space="0" w:color="000000"/>
              <w:bottom w:val="single" w:sz="4" w:space="0" w:color="000000"/>
            </w:tcBorders>
            <w:shd w:val="clear" w:color="auto" w:fill="FFFFFF"/>
          </w:tcPr>
          <w:p w14:paraId="230AF099" w14:textId="77777777" w:rsidR="00275C71" w:rsidRDefault="00275C71" w:rsidP="00100ADB">
            <w:pPr>
              <w:spacing w:after="0" w:line="100" w:lineRule="atLeast"/>
            </w:pPr>
            <w:r>
              <w:t>6</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75BCD001" w14:textId="77777777" w:rsidR="00275C71" w:rsidRDefault="00275C71" w:rsidP="00100ADB">
            <w:pPr>
              <w:spacing w:after="0" w:line="100" w:lineRule="atLeast"/>
            </w:pPr>
            <w:r w:rsidRPr="00BE5A5F">
              <w:t>Erfahrung, dass alles zu viel ist, was ich zu tun habe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784BFEE"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AC3FA2E"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B61A60D" w14:textId="77777777" w:rsidR="00275C71" w:rsidRDefault="00275C71" w:rsidP="00100ADB">
            <w:pPr>
              <w:spacing w:after="0" w:line="100" w:lineRule="atLeast"/>
              <w:ind w:left="-3548" w:firstLine="3548"/>
              <w:jc w:val="center"/>
            </w:pPr>
            <w:r>
              <w:t>Manch-</w:t>
            </w:r>
          </w:p>
          <w:p w14:paraId="6C2C3DC7"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84ADB46"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6ACB007E" w14:textId="77777777" w:rsidR="00275C71" w:rsidRPr="003251BA" w:rsidRDefault="00275C71" w:rsidP="00100ADB">
            <w:pPr>
              <w:spacing w:after="0" w:line="100" w:lineRule="atLeast"/>
              <w:ind w:left="-3548" w:firstLine="3548"/>
              <w:jc w:val="center"/>
            </w:pPr>
            <w:r>
              <w:t>Sehr häufig</w:t>
            </w:r>
          </w:p>
        </w:tc>
      </w:tr>
      <w:tr w:rsidR="00275C71" w:rsidRPr="003251BA" w14:paraId="22D39E90" w14:textId="77777777" w:rsidTr="00100ADB">
        <w:tc>
          <w:tcPr>
            <w:tcW w:w="274" w:type="pct"/>
            <w:tcBorders>
              <w:top w:val="single" w:sz="4" w:space="0" w:color="000000"/>
              <w:left w:val="single" w:sz="4" w:space="0" w:color="000000"/>
              <w:bottom w:val="single" w:sz="4" w:space="0" w:color="000000"/>
            </w:tcBorders>
            <w:shd w:val="clear" w:color="auto" w:fill="FFFFFF"/>
          </w:tcPr>
          <w:p w14:paraId="65E6EFBA" w14:textId="77777777" w:rsidR="00275C71" w:rsidRDefault="00275C71" w:rsidP="00100ADB">
            <w:pPr>
              <w:spacing w:after="0" w:line="100" w:lineRule="atLeast"/>
            </w:pPr>
            <w:r>
              <w:t>7</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678793AD" w14:textId="77777777" w:rsidR="00275C71" w:rsidRPr="00D26C83" w:rsidRDefault="00275C71" w:rsidP="00100ADB">
            <w:pPr>
              <w:spacing w:after="0" w:line="100" w:lineRule="atLeast"/>
            </w:pPr>
            <w:r w:rsidRPr="00BE5A5F">
              <w:t>Zeiten, in denen ich mir viele Sorgen mache und nicht damit aufhören kann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7393D45"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9F06FB6"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27FA6552" w14:textId="77777777" w:rsidR="00275C71" w:rsidRDefault="00275C71" w:rsidP="00100ADB">
            <w:pPr>
              <w:spacing w:after="0" w:line="100" w:lineRule="atLeast"/>
              <w:ind w:left="-3548" w:firstLine="3548"/>
              <w:jc w:val="center"/>
            </w:pPr>
            <w:r>
              <w:t>Manch-</w:t>
            </w:r>
          </w:p>
          <w:p w14:paraId="4C0DCA36"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8136823"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2B8EDD7C" w14:textId="77777777" w:rsidR="00275C71" w:rsidRPr="003251BA" w:rsidRDefault="00275C71" w:rsidP="00100ADB">
            <w:pPr>
              <w:spacing w:after="0" w:line="100" w:lineRule="atLeast"/>
              <w:ind w:left="-3548" w:firstLine="3548"/>
              <w:jc w:val="center"/>
            </w:pPr>
            <w:r>
              <w:t>Sehr häufig</w:t>
            </w:r>
          </w:p>
        </w:tc>
      </w:tr>
      <w:tr w:rsidR="00275C71" w:rsidRPr="003251BA" w14:paraId="687AEDD3" w14:textId="77777777" w:rsidTr="00100ADB">
        <w:tc>
          <w:tcPr>
            <w:tcW w:w="274" w:type="pct"/>
            <w:tcBorders>
              <w:top w:val="single" w:sz="4" w:space="0" w:color="000000"/>
              <w:left w:val="single" w:sz="4" w:space="0" w:color="000000"/>
              <w:bottom w:val="single" w:sz="4" w:space="0" w:color="000000"/>
            </w:tcBorders>
            <w:shd w:val="clear" w:color="auto" w:fill="FFFFFF"/>
          </w:tcPr>
          <w:p w14:paraId="2B76BCDA" w14:textId="77777777" w:rsidR="00275C71" w:rsidRDefault="00275C71" w:rsidP="00100ADB">
            <w:pPr>
              <w:spacing w:after="0" w:line="100" w:lineRule="atLeast"/>
            </w:pPr>
            <w:r>
              <w:t>8</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0537B610" w14:textId="77777777" w:rsidR="00275C71" w:rsidRPr="00D26C83" w:rsidRDefault="00275C71" w:rsidP="00100ADB">
            <w:pPr>
              <w:spacing w:after="0" w:line="100" w:lineRule="atLeast"/>
            </w:pPr>
            <w:r w:rsidRPr="00BE5A5F">
              <w:t>Zeiten, in denen ich nicht die Leistung bringe, die von mir erwartet wird</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5504680"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3AD694D"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EAD8FC8" w14:textId="77777777" w:rsidR="00275C71" w:rsidRDefault="00275C71" w:rsidP="00100ADB">
            <w:pPr>
              <w:spacing w:after="0" w:line="100" w:lineRule="atLeast"/>
              <w:ind w:left="-3548" w:firstLine="3548"/>
              <w:jc w:val="center"/>
            </w:pPr>
            <w:r>
              <w:t>Manch-</w:t>
            </w:r>
          </w:p>
          <w:p w14:paraId="0371B936"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CDB0005"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389C8A85" w14:textId="77777777" w:rsidR="00275C71" w:rsidRPr="003251BA" w:rsidRDefault="00275C71" w:rsidP="00100ADB">
            <w:pPr>
              <w:spacing w:after="0" w:line="100" w:lineRule="atLeast"/>
              <w:ind w:left="-3548" w:firstLine="3548"/>
              <w:jc w:val="center"/>
            </w:pPr>
            <w:r>
              <w:t>Sehr häufig</w:t>
            </w:r>
          </w:p>
        </w:tc>
      </w:tr>
      <w:tr w:rsidR="00275C71" w:rsidRPr="003251BA" w14:paraId="1FF48D81" w14:textId="77777777" w:rsidTr="00100ADB">
        <w:tc>
          <w:tcPr>
            <w:tcW w:w="274" w:type="pct"/>
            <w:tcBorders>
              <w:top w:val="single" w:sz="4" w:space="0" w:color="000000"/>
              <w:left w:val="single" w:sz="4" w:space="0" w:color="000000"/>
              <w:bottom w:val="single" w:sz="4" w:space="0" w:color="000000"/>
            </w:tcBorders>
            <w:shd w:val="clear" w:color="auto" w:fill="FFFFFF"/>
          </w:tcPr>
          <w:p w14:paraId="4F02ABDE" w14:textId="77777777" w:rsidR="00275C71" w:rsidRDefault="00275C71" w:rsidP="00100ADB">
            <w:pPr>
              <w:spacing w:after="0" w:line="100" w:lineRule="atLeast"/>
            </w:pPr>
            <w:r>
              <w:t>9</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348832EC" w14:textId="77777777" w:rsidR="00275C71" w:rsidRPr="00D26C83" w:rsidRDefault="00275C71" w:rsidP="00100ADB">
            <w:pPr>
              <w:spacing w:after="0" w:line="100" w:lineRule="atLeast"/>
            </w:pPr>
            <w:r w:rsidRPr="00BE5A5F">
              <w:t>Zeiten, in denen mir die Verantwortung für andere zur Last wird</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8166851"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EACCA6F"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5DEEA75" w14:textId="77777777" w:rsidR="00275C71" w:rsidRDefault="00275C71" w:rsidP="00100ADB">
            <w:pPr>
              <w:spacing w:after="0" w:line="100" w:lineRule="atLeast"/>
              <w:ind w:left="-3548" w:firstLine="3548"/>
              <w:jc w:val="center"/>
            </w:pPr>
            <w:r>
              <w:t>Manch-</w:t>
            </w:r>
          </w:p>
          <w:p w14:paraId="53D52DB8"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447D3EC"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4299C3AD" w14:textId="77777777" w:rsidR="00275C71" w:rsidRPr="003251BA" w:rsidRDefault="00275C71" w:rsidP="00100ADB">
            <w:pPr>
              <w:spacing w:after="0" w:line="100" w:lineRule="atLeast"/>
              <w:ind w:left="-3548" w:firstLine="3548"/>
              <w:jc w:val="center"/>
            </w:pPr>
            <w:r>
              <w:t>Sehr häufig</w:t>
            </w:r>
          </w:p>
        </w:tc>
      </w:tr>
      <w:tr w:rsidR="00275C71" w:rsidRPr="003251BA" w14:paraId="41EA39F1" w14:textId="77777777" w:rsidTr="00100ADB">
        <w:tc>
          <w:tcPr>
            <w:tcW w:w="274" w:type="pct"/>
            <w:tcBorders>
              <w:top w:val="single" w:sz="4" w:space="0" w:color="000000"/>
              <w:left w:val="single" w:sz="4" w:space="0" w:color="000000"/>
              <w:bottom w:val="single" w:sz="4" w:space="0" w:color="000000"/>
            </w:tcBorders>
            <w:shd w:val="clear" w:color="auto" w:fill="FFFFFF"/>
          </w:tcPr>
          <w:p w14:paraId="03E5568C" w14:textId="77777777" w:rsidR="00275C71" w:rsidRDefault="00275C71" w:rsidP="00100ADB">
            <w:pPr>
              <w:spacing w:after="0" w:line="100" w:lineRule="atLeast"/>
            </w:pPr>
            <w:r>
              <w:t>10</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1035F3AE" w14:textId="77777777" w:rsidR="00275C71" w:rsidRPr="00BE5A5F" w:rsidRDefault="00275C71" w:rsidP="00100ADB">
            <w:pPr>
              <w:spacing w:after="0" w:line="100" w:lineRule="atLeast"/>
            </w:pPr>
            <w:r w:rsidRPr="00BE5A5F">
              <w:t xml:space="preserve">Zeiten, in denen mir die Arbeit </w:t>
            </w:r>
          </w:p>
          <w:p w14:paraId="00D2243F" w14:textId="77777777" w:rsidR="00275C71" w:rsidRPr="00D26C83" w:rsidRDefault="00275C71" w:rsidP="00100ADB">
            <w:pPr>
              <w:spacing w:after="0" w:line="100" w:lineRule="atLeast"/>
            </w:pPr>
            <w:r w:rsidRPr="00BE5A5F">
              <w:t>über den Kopf wächst</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8C523AF"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DF6BD27"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DC35892" w14:textId="77777777" w:rsidR="00275C71" w:rsidRDefault="00275C71" w:rsidP="00100ADB">
            <w:pPr>
              <w:spacing w:after="0" w:line="100" w:lineRule="atLeast"/>
              <w:ind w:left="-3548" w:firstLine="3548"/>
              <w:jc w:val="center"/>
            </w:pPr>
            <w:r>
              <w:t>Manch-</w:t>
            </w:r>
          </w:p>
          <w:p w14:paraId="2A29C1A4"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EF679EF"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70B098FE" w14:textId="77777777" w:rsidR="00275C71" w:rsidRPr="003251BA" w:rsidRDefault="00275C71" w:rsidP="00100ADB">
            <w:pPr>
              <w:spacing w:after="0" w:line="100" w:lineRule="atLeast"/>
              <w:ind w:left="-3548" w:firstLine="3548"/>
              <w:jc w:val="center"/>
            </w:pPr>
            <w:r>
              <w:t>Sehr häufig</w:t>
            </w:r>
          </w:p>
        </w:tc>
      </w:tr>
      <w:tr w:rsidR="00275C71" w:rsidRPr="003251BA" w14:paraId="7E427AEB" w14:textId="77777777" w:rsidTr="00100ADB">
        <w:tc>
          <w:tcPr>
            <w:tcW w:w="274" w:type="pct"/>
            <w:tcBorders>
              <w:top w:val="single" w:sz="4" w:space="0" w:color="000000"/>
              <w:left w:val="single" w:sz="4" w:space="0" w:color="000000"/>
              <w:bottom w:val="single" w:sz="4" w:space="0" w:color="000000"/>
            </w:tcBorders>
            <w:shd w:val="clear" w:color="auto" w:fill="FFFFFF"/>
          </w:tcPr>
          <w:p w14:paraId="51BD9B28" w14:textId="77777777" w:rsidR="00275C71" w:rsidRDefault="00275C71" w:rsidP="00100ADB">
            <w:pPr>
              <w:spacing w:after="0" w:line="100" w:lineRule="atLeast"/>
            </w:pPr>
            <w:r>
              <w:t>11</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71F627BE" w14:textId="77777777" w:rsidR="00275C71" w:rsidRPr="00BE5A5F" w:rsidRDefault="00275C71" w:rsidP="00100ADB">
            <w:pPr>
              <w:spacing w:after="0" w:line="100" w:lineRule="atLeast"/>
            </w:pPr>
            <w:r w:rsidRPr="00BE5A5F">
              <w:t xml:space="preserve">Befürchtung, meine Aufgaben nicht </w:t>
            </w:r>
          </w:p>
          <w:p w14:paraId="0B5F988A" w14:textId="77777777" w:rsidR="00275C71" w:rsidRPr="00BE5A5F" w:rsidRDefault="00275C71" w:rsidP="00100ADB">
            <w:pPr>
              <w:spacing w:after="0" w:line="100" w:lineRule="atLeast"/>
            </w:pPr>
            <w:r w:rsidRPr="00BE5A5F">
              <w:t>erfüllen zu können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6D6BAAFD"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568BA957"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46EC4B24" w14:textId="77777777" w:rsidR="00275C71" w:rsidRDefault="00275C71" w:rsidP="00100ADB">
            <w:pPr>
              <w:spacing w:after="0" w:line="100" w:lineRule="atLeast"/>
              <w:ind w:left="-3548" w:firstLine="3548"/>
              <w:jc w:val="center"/>
            </w:pPr>
            <w:r>
              <w:t>Manch-</w:t>
            </w:r>
          </w:p>
          <w:p w14:paraId="720B8A6D"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3FCA7C72"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5614FD33" w14:textId="77777777" w:rsidR="00275C71" w:rsidRPr="003251BA" w:rsidRDefault="00275C71" w:rsidP="00100ADB">
            <w:pPr>
              <w:spacing w:after="0" w:line="100" w:lineRule="atLeast"/>
              <w:ind w:left="-3548" w:firstLine="3548"/>
              <w:jc w:val="center"/>
            </w:pPr>
            <w:r>
              <w:t>Sehr häufig</w:t>
            </w:r>
          </w:p>
        </w:tc>
      </w:tr>
      <w:tr w:rsidR="00275C71" w:rsidRPr="003251BA" w14:paraId="52D0DEFF" w14:textId="77777777" w:rsidTr="00100ADB">
        <w:tc>
          <w:tcPr>
            <w:tcW w:w="274" w:type="pct"/>
            <w:tcBorders>
              <w:top w:val="single" w:sz="4" w:space="0" w:color="000000"/>
              <w:left w:val="single" w:sz="4" w:space="0" w:color="000000"/>
              <w:bottom w:val="single" w:sz="4" w:space="0" w:color="000000"/>
            </w:tcBorders>
            <w:shd w:val="clear" w:color="auto" w:fill="FFFFFF"/>
          </w:tcPr>
          <w:p w14:paraId="57729111" w14:textId="77777777" w:rsidR="00275C71" w:rsidRDefault="00275C71" w:rsidP="00100ADB">
            <w:pPr>
              <w:spacing w:after="0" w:line="100" w:lineRule="atLeast"/>
            </w:pPr>
            <w:r>
              <w:t>12</w:t>
            </w:r>
          </w:p>
        </w:tc>
        <w:tc>
          <w:tcPr>
            <w:tcW w:w="2248" w:type="pct"/>
            <w:tcBorders>
              <w:top w:val="single" w:sz="4" w:space="0" w:color="000000"/>
              <w:left w:val="single" w:sz="4" w:space="0" w:color="000000"/>
              <w:bottom w:val="single" w:sz="4" w:space="0" w:color="000000"/>
              <w:right w:val="single" w:sz="4" w:space="0" w:color="auto"/>
            </w:tcBorders>
            <w:shd w:val="clear" w:color="auto" w:fill="FFFFFF"/>
          </w:tcPr>
          <w:p w14:paraId="61341137" w14:textId="77777777" w:rsidR="00275C71" w:rsidRPr="00BE5A5F" w:rsidRDefault="00275C71" w:rsidP="00100ADB">
            <w:pPr>
              <w:spacing w:after="0" w:line="100" w:lineRule="atLeast"/>
            </w:pPr>
            <w:r w:rsidRPr="00BE5A5F">
              <w:t xml:space="preserve">Zeiten, in denen mir die Sorgen </w:t>
            </w:r>
          </w:p>
          <w:p w14:paraId="2585553B" w14:textId="77777777" w:rsidR="00275C71" w:rsidRPr="00BE5A5F" w:rsidRDefault="00275C71" w:rsidP="00100ADB">
            <w:pPr>
              <w:spacing w:after="0" w:line="100" w:lineRule="atLeast"/>
            </w:pPr>
            <w:r w:rsidRPr="00BE5A5F">
              <w:t>über den Kopf wachsen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72381A4" w14:textId="77777777" w:rsidR="00275C71" w:rsidRPr="003251BA" w:rsidRDefault="00275C71" w:rsidP="00100ADB">
            <w:pPr>
              <w:spacing w:after="0" w:line="100" w:lineRule="atLeast"/>
              <w:ind w:left="-3548" w:firstLine="3548"/>
              <w:jc w:val="center"/>
            </w:pPr>
            <w:r>
              <w:t>Nie</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783135CF" w14:textId="77777777" w:rsidR="00275C71" w:rsidRPr="003251BA" w:rsidRDefault="00275C71" w:rsidP="00100ADB">
            <w:pPr>
              <w:spacing w:after="0" w:line="100" w:lineRule="atLeast"/>
              <w:ind w:left="-3548" w:firstLine="3548"/>
              <w:jc w:val="center"/>
            </w:pPr>
            <w:r>
              <w:t>Selten</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12EA401C" w14:textId="77777777" w:rsidR="00275C71" w:rsidRDefault="00275C71" w:rsidP="00100ADB">
            <w:pPr>
              <w:spacing w:after="0" w:line="100" w:lineRule="atLeast"/>
              <w:ind w:left="-3548" w:firstLine="3548"/>
              <w:jc w:val="center"/>
            </w:pPr>
            <w:r>
              <w:t>Manch-</w:t>
            </w:r>
          </w:p>
          <w:p w14:paraId="3FAA3A07" w14:textId="77777777" w:rsidR="00275C71" w:rsidRPr="003251BA" w:rsidRDefault="00275C71" w:rsidP="00100ADB">
            <w:pPr>
              <w:spacing w:after="0" w:line="100" w:lineRule="atLeast"/>
              <w:ind w:left="-3548" w:firstLine="3548"/>
              <w:jc w:val="center"/>
            </w:pPr>
            <w:r>
              <w:t>mal</w:t>
            </w:r>
          </w:p>
        </w:tc>
        <w:tc>
          <w:tcPr>
            <w:tcW w:w="496" w:type="pct"/>
            <w:tcBorders>
              <w:top w:val="single" w:sz="4" w:space="0" w:color="auto"/>
              <w:left w:val="single" w:sz="4" w:space="0" w:color="auto"/>
              <w:bottom w:val="single" w:sz="4" w:space="0" w:color="auto"/>
              <w:right w:val="single" w:sz="4" w:space="0" w:color="auto"/>
            </w:tcBorders>
            <w:shd w:val="clear" w:color="auto" w:fill="FFFFFF"/>
            <w:vAlign w:val="center"/>
          </w:tcPr>
          <w:p w14:paraId="0080FFCE" w14:textId="77777777" w:rsidR="00275C71" w:rsidRPr="003251BA" w:rsidRDefault="00275C71" w:rsidP="00100ADB">
            <w:pPr>
              <w:spacing w:after="0" w:line="100" w:lineRule="atLeast"/>
              <w:ind w:left="-3548" w:firstLine="3548"/>
              <w:jc w:val="center"/>
            </w:pPr>
            <w:r>
              <w:t>Häufig</w:t>
            </w:r>
          </w:p>
        </w:tc>
        <w:tc>
          <w:tcPr>
            <w:tcW w:w="494" w:type="pct"/>
            <w:tcBorders>
              <w:top w:val="single" w:sz="4" w:space="0" w:color="auto"/>
              <w:left w:val="single" w:sz="4" w:space="0" w:color="auto"/>
              <w:bottom w:val="single" w:sz="4" w:space="0" w:color="auto"/>
              <w:right w:val="single" w:sz="4" w:space="0" w:color="auto"/>
            </w:tcBorders>
            <w:shd w:val="clear" w:color="auto" w:fill="FFFFFF"/>
            <w:vAlign w:val="center"/>
          </w:tcPr>
          <w:p w14:paraId="6FE22C78" w14:textId="77777777" w:rsidR="00275C71" w:rsidRPr="003251BA" w:rsidRDefault="00275C71" w:rsidP="00100ADB">
            <w:pPr>
              <w:spacing w:after="0" w:line="100" w:lineRule="atLeast"/>
              <w:ind w:left="-3548" w:firstLine="3548"/>
              <w:jc w:val="center"/>
            </w:pPr>
            <w:r>
              <w:t>Sehr häufig</w:t>
            </w:r>
          </w:p>
        </w:tc>
      </w:tr>
    </w:tbl>
    <w:p w14:paraId="0AD13534" w14:textId="77777777" w:rsidR="00ED1461" w:rsidRDefault="00ED1461">
      <w:pPr>
        <w:rPr>
          <w:rFonts w:asciiTheme="majorHAnsi" w:eastAsiaTheme="majorEastAsia" w:hAnsiTheme="majorHAnsi" w:cstheme="majorBidi"/>
          <w:b/>
          <w:bCs/>
          <w:color w:val="2F5496" w:themeColor="accent1" w:themeShade="BF"/>
          <w:sz w:val="32"/>
          <w:szCs w:val="32"/>
        </w:rPr>
      </w:pPr>
      <w:r>
        <w:rPr>
          <w:b/>
          <w:bCs/>
        </w:rPr>
        <w:br w:type="page"/>
      </w:r>
    </w:p>
    <w:p w14:paraId="5BA26569" w14:textId="5415FE96" w:rsidR="00ED1461" w:rsidDel="003D7F5D" w:rsidRDefault="0094756E" w:rsidP="00ED1461">
      <w:pPr>
        <w:pStyle w:val="berschrift1"/>
        <w:rPr>
          <w:moveFrom w:id="386" w:author="david pedrosa" w:date="2022-02-21T12:24:00Z"/>
          <w:b/>
          <w:bCs/>
        </w:rPr>
      </w:pPr>
      <w:moveFromRangeStart w:id="387" w:author="david pedrosa" w:date="2022-02-21T12:24:00Z" w:name="move96338685"/>
      <w:commentRangeStart w:id="388"/>
      <w:commentRangeStart w:id="389"/>
      <w:moveFrom w:id="390" w:author="david pedrosa" w:date="2022-02-21T12:24:00Z">
        <w:r w:rsidRPr="00ED1461" w:rsidDel="003D7F5D">
          <w:rPr>
            <w:b/>
            <w:bCs/>
          </w:rPr>
          <w:lastRenderedPageBreak/>
          <w:t>Lebenszufriedenheit</w:t>
        </w:r>
        <w:commentRangeEnd w:id="388"/>
        <w:r w:rsidR="001E2116" w:rsidDel="003D7F5D">
          <w:rPr>
            <w:rStyle w:val="Kommentarzeichen"/>
            <w:rFonts w:asciiTheme="minorHAnsi" w:eastAsiaTheme="minorHAnsi" w:hAnsiTheme="minorHAnsi" w:cstheme="minorBidi"/>
          </w:rPr>
          <w:commentReference w:id="388"/>
        </w:r>
      </w:moveFrom>
    </w:p>
    <w:p w14:paraId="4AC7B56D" w14:textId="6AD4A352" w:rsidR="00ED1461" w:rsidRPr="00ED1461" w:rsidDel="003D7F5D" w:rsidRDefault="00ED1461" w:rsidP="00ED1461">
      <w:pPr>
        <w:rPr>
          <w:moveFrom w:id="391" w:author="david pedrosa" w:date="2022-02-21T12:24:00Z"/>
        </w:rPr>
      </w:pPr>
    </w:p>
    <w:p w14:paraId="0019646F" w14:textId="47132906" w:rsidR="00ED1461" w:rsidDel="003D7F5D" w:rsidRDefault="00ED1461" w:rsidP="00ED1461">
      <w:pPr>
        <w:rPr>
          <w:moveFrom w:id="392" w:author="david pedrosa" w:date="2022-02-21T12:24:00Z"/>
        </w:rPr>
      </w:pPr>
      <w:moveFrom w:id="393" w:author="david pedrosa" w:date="2022-02-21T12:24:00Z">
        <w:r w:rsidDel="003D7F5D">
          <w:t xml:space="preserve">Zu guter Letzt: </w:t>
        </w:r>
        <w:r w:rsidRPr="0041575E" w:rsidDel="003D7F5D">
          <w:t>Wie zufrieden sind Sie gegenwärtig, alles in allem, mit Ihrem Leben?</w:t>
        </w:r>
      </w:moveFrom>
    </w:p>
    <w:p w14:paraId="692EB064" w14:textId="4519A8C4" w:rsidR="00ED1461" w:rsidDel="003D7F5D" w:rsidRDefault="00ED1461" w:rsidP="00ED1461">
      <w:pPr>
        <w:rPr>
          <w:moveFrom w:id="394" w:author="david pedrosa" w:date="2022-02-21T12:24:00Z"/>
        </w:rPr>
      </w:pPr>
      <w:moveFrom w:id="395" w:author="david pedrosa" w:date="2022-02-21T12:24:00Z">
        <w:r w:rsidDel="003D7F5D">
          <w:t>____________________________________________________________________</w:t>
        </w:r>
      </w:moveFrom>
    </w:p>
    <w:p w14:paraId="3F31E3C4" w14:textId="046C3C07" w:rsidR="00ED1461" w:rsidDel="003D7F5D" w:rsidRDefault="00ED1461" w:rsidP="00ED1461">
      <w:pPr>
        <w:rPr>
          <w:moveFrom w:id="396" w:author="david pedrosa" w:date="2022-02-21T12:24:00Z"/>
        </w:rPr>
      </w:pPr>
      <w:moveFrom w:id="397" w:author="david pedrosa" w:date="2022-02-21T12:24:00Z">
        <w:r w:rsidDel="003D7F5D">
          <w:t>0</w:t>
        </w:r>
        <w:r w:rsidDel="003D7F5D">
          <w:tab/>
          <w:t>1</w:t>
        </w:r>
        <w:r w:rsidDel="003D7F5D">
          <w:tab/>
          <w:t>2</w:t>
        </w:r>
        <w:r w:rsidDel="003D7F5D">
          <w:tab/>
          <w:t>3</w:t>
        </w:r>
        <w:r w:rsidDel="003D7F5D">
          <w:tab/>
          <w:t>4</w:t>
        </w:r>
        <w:r w:rsidDel="003D7F5D">
          <w:tab/>
          <w:t>5</w:t>
        </w:r>
        <w:r w:rsidDel="003D7F5D">
          <w:tab/>
          <w:t>6</w:t>
        </w:r>
        <w:r w:rsidDel="003D7F5D">
          <w:tab/>
          <w:t>7</w:t>
        </w:r>
        <w:r w:rsidDel="003D7F5D">
          <w:tab/>
          <w:t>8</w:t>
        </w:r>
        <w:r w:rsidDel="003D7F5D">
          <w:tab/>
          <w:t>9</w:t>
        </w:r>
        <w:r w:rsidDel="003D7F5D">
          <w:tab/>
          <w:t>10</w:t>
        </w:r>
      </w:moveFrom>
    </w:p>
    <w:p w14:paraId="77FBABD8" w14:textId="42331B3B" w:rsidR="00ED1461" w:rsidRPr="00BF2FBE" w:rsidDel="003D7F5D" w:rsidRDefault="00ED1461" w:rsidP="00ED1461">
      <w:pPr>
        <w:rPr>
          <w:moveFrom w:id="398" w:author="david pedrosa" w:date="2022-02-21T12:24:00Z"/>
        </w:rPr>
      </w:pPr>
      <w:moveFrom w:id="399" w:author="david pedrosa" w:date="2022-02-21T12:24:00Z">
        <w:r w:rsidDel="003D7F5D">
          <w:t>Überhaupt nicht zufrieden</w:t>
        </w:r>
        <w:r w:rsidDel="003D7F5D">
          <w:tab/>
        </w:r>
        <w:r w:rsidDel="003D7F5D">
          <w:tab/>
        </w:r>
        <w:r w:rsidDel="003D7F5D">
          <w:tab/>
        </w:r>
        <w:r w:rsidDel="003D7F5D">
          <w:tab/>
        </w:r>
        <w:r w:rsidDel="003D7F5D">
          <w:tab/>
        </w:r>
        <w:r w:rsidDel="003D7F5D">
          <w:tab/>
          <w:t>völlig zufrieden</w:t>
        </w:r>
        <w:commentRangeEnd w:id="389"/>
        <w:r w:rsidR="003D7F5D" w:rsidDel="003D7F5D">
          <w:rPr>
            <w:rStyle w:val="Kommentarzeichen"/>
          </w:rPr>
          <w:commentReference w:id="389"/>
        </w:r>
      </w:moveFrom>
    </w:p>
    <w:p w14:paraId="762ACC5C" w14:textId="3DA877F5" w:rsidR="00ED1461" w:rsidRDefault="0094756E" w:rsidP="0094756E">
      <w:pPr>
        <w:spacing w:after="0" w:line="240" w:lineRule="auto"/>
        <w:rPr>
          <w:rFonts w:ascii="Times New Roman" w:eastAsia="Times New Roman" w:hAnsi="Times New Roman" w:cs="Times New Roman"/>
          <w:color w:val="000000"/>
          <w:sz w:val="24"/>
          <w:szCs w:val="24"/>
          <w:lang w:eastAsia="de-DE"/>
        </w:rPr>
      </w:pPr>
      <w:moveFrom w:id="400" w:author="david pedrosa" w:date="2022-02-21T12:24:00Z">
        <w:r w:rsidRPr="0094756E" w:rsidDel="003D7F5D">
          <w:rPr>
            <w:rFonts w:ascii="Times New Roman" w:eastAsia="Times New Roman" w:hAnsi="Times New Roman" w:cs="Times New Roman"/>
            <w:color w:val="000000"/>
            <w:sz w:val="24"/>
            <w:szCs w:val="24"/>
            <w:lang w:eastAsia="de-DE"/>
          </w:rPr>
          <w:t xml:space="preserve"> </w:t>
        </w:r>
      </w:moveFrom>
      <w:moveFromRangeEnd w:id="387"/>
    </w:p>
    <w:p w14:paraId="7F093E2E" w14:textId="77777777" w:rsidR="00ED1461" w:rsidRDefault="00ED1461" w:rsidP="0094756E">
      <w:pPr>
        <w:spacing w:after="0" w:line="240" w:lineRule="auto"/>
        <w:rPr>
          <w:rFonts w:ascii="Times New Roman" w:eastAsia="Times New Roman" w:hAnsi="Times New Roman" w:cs="Times New Roman"/>
          <w:color w:val="000000"/>
          <w:sz w:val="24"/>
          <w:szCs w:val="24"/>
          <w:lang w:eastAsia="de-DE"/>
        </w:rPr>
      </w:pPr>
    </w:p>
    <w:p w14:paraId="2B620A06" w14:textId="2EA86D87" w:rsidR="0094756E" w:rsidRDefault="00E562A4" w:rsidP="005F477C">
      <w:pPr>
        <w:rPr>
          <w:rFonts w:ascii="Times New Roman" w:eastAsia="Times New Roman" w:hAnsi="Times New Roman" w:cs="Times New Roman"/>
          <w:color w:val="000000"/>
          <w:sz w:val="24"/>
          <w:szCs w:val="24"/>
          <w:lang w:eastAsia="de-DE"/>
        </w:rPr>
      </w:pPr>
      <w:r>
        <w:rPr>
          <w:rFonts w:ascii="Times New Roman" w:eastAsia="Times New Roman" w:hAnsi="Times New Roman" w:cs="Times New Roman"/>
          <w:color w:val="000000"/>
          <w:sz w:val="24"/>
          <w:szCs w:val="24"/>
          <w:lang w:eastAsia="de-DE"/>
        </w:rPr>
        <w:br w:type="page"/>
      </w:r>
    </w:p>
    <w:p w14:paraId="0EA67074" w14:textId="5F4227DE" w:rsidR="0094756E" w:rsidRPr="00076449" w:rsidRDefault="00024B98" w:rsidP="0094756E">
      <w:pPr>
        <w:spacing w:after="0" w:line="240" w:lineRule="auto"/>
        <w:rPr>
          <w:rFonts w:ascii="Times New Roman" w:eastAsia="Times New Roman" w:hAnsi="Times New Roman" w:cs="Times New Roman"/>
          <w:color w:val="000000"/>
          <w:sz w:val="24"/>
          <w:szCs w:val="24"/>
          <w:lang w:eastAsia="de-DE"/>
        </w:rPr>
      </w:pPr>
      <w:commentRangeStart w:id="401"/>
      <w:r w:rsidRPr="00076449">
        <w:rPr>
          <w:rFonts w:asciiTheme="majorHAnsi" w:eastAsiaTheme="majorEastAsia" w:hAnsiTheme="majorHAnsi" w:cstheme="majorBidi"/>
          <w:b/>
          <w:bCs/>
          <w:color w:val="2F5496" w:themeColor="accent1" w:themeShade="BF"/>
          <w:sz w:val="32"/>
          <w:szCs w:val="32"/>
        </w:rPr>
        <w:lastRenderedPageBreak/>
        <w:t xml:space="preserve">Maastricht Vital Exhaustion </w:t>
      </w:r>
      <w:proofErr w:type="spellStart"/>
      <w:r w:rsidRPr="00076449">
        <w:rPr>
          <w:rFonts w:asciiTheme="majorHAnsi" w:eastAsiaTheme="majorEastAsia" w:hAnsiTheme="majorHAnsi" w:cstheme="majorBidi"/>
          <w:b/>
          <w:bCs/>
          <w:color w:val="2F5496" w:themeColor="accent1" w:themeShade="BF"/>
          <w:sz w:val="32"/>
          <w:szCs w:val="32"/>
        </w:rPr>
        <w:t>Questionnaire</w:t>
      </w:r>
      <w:proofErr w:type="spellEnd"/>
      <w:r w:rsidRPr="00076449">
        <w:rPr>
          <w:rFonts w:asciiTheme="majorHAnsi" w:eastAsiaTheme="majorEastAsia" w:hAnsiTheme="majorHAnsi" w:cstheme="majorBidi"/>
          <w:b/>
          <w:bCs/>
          <w:color w:val="2F5496" w:themeColor="accent1" w:themeShade="BF"/>
          <w:sz w:val="32"/>
          <w:szCs w:val="32"/>
        </w:rPr>
        <w:t xml:space="preserve"> (</w:t>
      </w:r>
      <w:r w:rsidR="0094756E" w:rsidRPr="00076449">
        <w:rPr>
          <w:rFonts w:asciiTheme="majorHAnsi" w:eastAsiaTheme="majorEastAsia" w:hAnsiTheme="majorHAnsi" w:cstheme="majorBidi"/>
          <w:b/>
          <w:bCs/>
          <w:color w:val="2F5496" w:themeColor="accent1" w:themeShade="BF"/>
          <w:sz w:val="32"/>
          <w:szCs w:val="32"/>
        </w:rPr>
        <w:t>VEQ</w:t>
      </w:r>
      <w:r w:rsidRPr="00076449">
        <w:rPr>
          <w:rFonts w:asciiTheme="majorHAnsi" w:eastAsiaTheme="majorEastAsia" w:hAnsiTheme="majorHAnsi" w:cstheme="majorBidi"/>
          <w:b/>
          <w:bCs/>
          <w:color w:val="2F5496" w:themeColor="accent1" w:themeShade="BF"/>
          <w:sz w:val="32"/>
          <w:szCs w:val="32"/>
        </w:rPr>
        <w:t>)</w:t>
      </w:r>
      <w:commentRangeEnd w:id="401"/>
      <w:r>
        <w:rPr>
          <w:rStyle w:val="Kommentarzeichen"/>
        </w:rPr>
        <w:commentReference w:id="401"/>
      </w:r>
    </w:p>
    <w:p w14:paraId="5FB3175E" w14:textId="77777777" w:rsidR="0094756E" w:rsidRPr="00076449" w:rsidRDefault="0094756E" w:rsidP="0094756E">
      <w:pPr>
        <w:spacing w:after="0" w:line="240" w:lineRule="auto"/>
        <w:rPr>
          <w:rFonts w:ascii="Times New Roman" w:eastAsia="Times New Roman" w:hAnsi="Times New Roman" w:cs="Times New Roman"/>
          <w:color w:val="000000"/>
          <w:sz w:val="24"/>
          <w:szCs w:val="24"/>
          <w:lang w:eastAsia="de-DE"/>
        </w:rPr>
      </w:pPr>
    </w:p>
    <w:p w14:paraId="2FA795A6" w14:textId="77777777" w:rsidR="007C58E3" w:rsidRDefault="007C58E3" w:rsidP="007C58E3">
      <w:pPr>
        <w:jc w:val="both"/>
      </w:pPr>
      <w:r>
        <w:t xml:space="preserve">Wie sehr treffen die folgenden Gefühlsbeschreibungen im Moment auf Sie zu? Kreuzen Sie das auf Sie passende Kästchen an. Es gibt keine richtigen oder falschen Antworten. Überlegen Sie bitte nicht lange und entscheiden Sie dann, wie stark das betreffende Gefühl im Moment bei Ihnen vorhanden ist. </w:t>
      </w:r>
    </w:p>
    <w:tbl>
      <w:tblPr>
        <w:tblStyle w:val="Tabellenraster"/>
        <w:tblW w:w="9159" w:type="dxa"/>
        <w:tblLayout w:type="fixed"/>
        <w:tblLook w:val="04A0" w:firstRow="1" w:lastRow="0" w:firstColumn="1" w:lastColumn="0" w:noHBand="0" w:noVBand="1"/>
      </w:tblPr>
      <w:tblGrid>
        <w:gridCol w:w="723"/>
        <w:gridCol w:w="2107"/>
        <w:gridCol w:w="964"/>
        <w:gridCol w:w="876"/>
        <w:gridCol w:w="724"/>
        <w:gridCol w:w="724"/>
        <w:gridCol w:w="724"/>
        <w:gridCol w:w="828"/>
        <w:gridCol w:w="647"/>
        <w:gridCol w:w="842"/>
      </w:tblGrid>
      <w:tr w:rsidR="007C58E3" w14:paraId="1EC0A606" w14:textId="77777777" w:rsidTr="00100ADB">
        <w:tc>
          <w:tcPr>
            <w:tcW w:w="723" w:type="dxa"/>
          </w:tcPr>
          <w:p w14:paraId="4B24C2DE" w14:textId="77777777" w:rsidR="007C58E3" w:rsidRDefault="007C58E3" w:rsidP="00100ADB"/>
        </w:tc>
        <w:tc>
          <w:tcPr>
            <w:tcW w:w="2107" w:type="dxa"/>
          </w:tcPr>
          <w:p w14:paraId="5C549603" w14:textId="77777777" w:rsidR="007C58E3" w:rsidRDefault="007C58E3" w:rsidP="00100ADB">
            <w:r>
              <w:t>Folgende Aussagen treffen auf mich …. zu</w:t>
            </w:r>
          </w:p>
        </w:tc>
        <w:tc>
          <w:tcPr>
            <w:tcW w:w="964" w:type="dxa"/>
          </w:tcPr>
          <w:p w14:paraId="340BE95A" w14:textId="77777777" w:rsidR="007C58E3" w:rsidRDefault="007C58E3" w:rsidP="00100ADB">
            <w:r>
              <w:t>Über-haupt nicht</w:t>
            </w:r>
          </w:p>
        </w:tc>
        <w:tc>
          <w:tcPr>
            <w:tcW w:w="876" w:type="dxa"/>
          </w:tcPr>
          <w:p w14:paraId="4803E9A0" w14:textId="77777777" w:rsidR="007C58E3" w:rsidRDefault="007C58E3" w:rsidP="00100ADB"/>
        </w:tc>
        <w:tc>
          <w:tcPr>
            <w:tcW w:w="724" w:type="dxa"/>
          </w:tcPr>
          <w:p w14:paraId="59268759" w14:textId="77777777" w:rsidR="007C58E3" w:rsidRDefault="007C58E3" w:rsidP="00100ADB"/>
        </w:tc>
        <w:tc>
          <w:tcPr>
            <w:tcW w:w="724" w:type="dxa"/>
          </w:tcPr>
          <w:p w14:paraId="36235493" w14:textId="77777777" w:rsidR="007C58E3" w:rsidRDefault="007C58E3" w:rsidP="00100ADB"/>
        </w:tc>
        <w:tc>
          <w:tcPr>
            <w:tcW w:w="724" w:type="dxa"/>
          </w:tcPr>
          <w:p w14:paraId="04704CD2" w14:textId="77777777" w:rsidR="007C58E3" w:rsidRDefault="007C58E3" w:rsidP="00100ADB"/>
        </w:tc>
        <w:tc>
          <w:tcPr>
            <w:tcW w:w="828" w:type="dxa"/>
          </w:tcPr>
          <w:p w14:paraId="633FB75B" w14:textId="77777777" w:rsidR="007C58E3" w:rsidRDefault="007C58E3" w:rsidP="00100ADB"/>
        </w:tc>
        <w:tc>
          <w:tcPr>
            <w:tcW w:w="647" w:type="dxa"/>
          </w:tcPr>
          <w:p w14:paraId="1E69F833" w14:textId="77777777" w:rsidR="007C58E3" w:rsidRDefault="007C58E3" w:rsidP="00100ADB"/>
        </w:tc>
        <w:tc>
          <w:tcPr>
            <w:tcW w:w="842" w:type="dxa"/>
          </w:tcPr>
          <w:p w14:paraId="626383B5" w14:textId="77777777" w:rsidR="007C58E3" w:rsidRDefault="007C58E3" w:rsidP="00100ADB">
            <w:r>
              <w:t>Ganz und gar</w:t>
            </w:r>
          </w:p>
        </w:tc>
      </w:tr>
      <w:tr w:rsidR="007C58E3" w14:paraId="04D5C916" w14:textId="77777777" w:rsidTr="00100ADB">
        <w:tc>
          <w:tcPr>
            <w:tcW w:w="723" w:type="dxa"/>
          </w:tcPr>
          <w:p w14:paraId="5FAE03E7" w14:textId="77777777" w:rsidR="007C58E3" w:rsidRDefault="007C58E3" w:rsidP="00100ADB">
            <w:r>
              <w:t>1</w:t>
            </w:r>
          </w:p>
        </w:tc>
        <w:tc>
          <w:tcPr>
            <w:tcW w:w="2107" w:type="dxa"/>
          </w:tcPr>
          <w:p w14:paraId="31D898F3" w14:textId="77777777" w:rsidR="007C58E3" w:rsidRDefault="007C58E3" w:rsidP="00100ADB">
            <w:r>
              <w:t xml:space="preserve">Ich bin ruhig. </w:t>
            </w:r>
          </w:p>
        </w:tc>
        <w:tc>
          <w:tcPr>
            <w:tcW w:w="964" w:type="dxa"/>
          </w:tcPr>
          <w:p w14:paraId="5D70688F" w14:textId="77777777" w:rsidR="007C58E3" w:rsidRDefault="007C58E3" w:rsidP="00100ADB"/>
        </w:tc>
        <w:tc>
          <w:tcPr>
            <w:tcW w:w="876" w:type="dxa"/>
          </w:tcPr>
          <w:p w14:paraId="3C681E53" w14:textId="77777777" w:rsidR="007C58E3" w:rsidRDefault="007C58E3" w:rsidP="00100ADB"/>
        </w:tc>
        <w:tc>
          <w:tcPr>
            <w:tcW w:w="724" w:type="dxa"/>
          </w:tcPr>
          <w:p w14:paraId="016030F8" w14:textId="77777777" w:rsidR="007C58E3" w:rsidRDefault="007C58E3" w:rsidP="00100ADB"/>
        </w:tc>
        <w:tc>
          <w:tcPr>
            <w:tcW w:w="724" w:type="dxa"/>
          </w:tcPr>
          <w:p w14:paraId="62435343" w14:textId="77777777" w:rsidR="007C58E3" w:rsidRDefault="007C58E3" w:rsidP="00100ADB"/>
        </w:tc>
        <w:tc>
          <w:tcPr>
            <w:tcW w:w="724" w:type="dxa"/>
          </w:tcPr>
          <w:p w14:paraId="4BDE21E2" w14:textId="77777777" w:rsidR="007C58E3" w:rsidRDefault="007C58E3" w:rsidP="00100ADB"/>
        </w:tc>
        <w:tc>
          <w:tcPr>
            <w:tcW w:w="828" w:type="dxa"/>
          </w:tcPr>
          <w:p w14:paraId="23C6B9AA" w14:textId="77777777" w:rsidR="007C58E3" w:rsidRDefault="007C58E3" w:rsidP="00100ADB"/>
        </w:tc>
        <w:tc>
          <w:tcPr>
            <w:tcW w:w="647" w:type="dxa"/>
          </w:tcPr>
          <w:p w14:paraId="19CD6B14" w14:textId="77777777" w:rsidR="007C58E3" w:rsidRDefault="007C58E3" w:rsidP="00100ADB"/>
        </w:tc>
        <w:tc>
          <w:tcPr>
            <w:tcW w:w="842" w:type="dxa"/>
          </w:tcPr>
          <w:p w14:paraId="78919A35" w14:textId="77777777" w:rsidR="007C58E3" w:rsidRDefault="007C58E3" w:rsidP="00100ADB"/>
        </w:tc>
      </w:tr>
      <w:tr w:rsidR="007C58E3" w14:paraId="6FF77B75" w14:textId="77777777" w:rsidTr="00100ADB">
        <w:tc>
          <w:tcPr>
            <w:tcW w:w="723" w:type="dxa"/>
          </w:tcPr>
          <w:p w14:paraId="188FFEC7" w14:textId="77777777" w:rsidR="007C58E3" w:rsidRDefault="007C58E3" w:rsidP="00100ADB">
            <w:r>
              <w:t>2</w:t>
            </w:r>
          </w:p>
        </w:tc>
        <w:tc>
          <w:tcPr>
            <w:tcW w:w="2107" w:type="dxa"/>
          </w:tcPr>
          <w:p w14:paraId="672DCB18" w14:textId="77777777" w:rsidR="007C58E3" w:rsidRDefault="007C58E3" w:rsidP="00100ADB">
            <w:r>
              <w:t xml:space="preserve">Ich fühle mich angespannt. </w:t>
            </w:r>
          </w:p>
        </w:tc>
        <w:tc>
          <w:tcPr>
            <w:tcW w:w="964" w:type="dxa"/>
          </w:tcPr>
          <w:p w14:paraId="62D53766" w14:textId="77777777" w:rsidR="007C58E3" w:rsidRDefault="007C58E3" w:rsidP="00100ADB"/>
        </w:tc>
        <w:tc>
          <w:tcPr>
            <w:tcW w:w="876" w:type="dxa"/>
          </w:tcPr>
          <w:p w14:paraId="28BB4289" w14:textId="77777777" w:rsidR="007C58E3" w:rsidRDefault="007C58E3" w:rsidP="00100ADB"/>
        </w:tc>
        <w:tc>
          <w:tcPr>
            <w:tcW w:w="724" w:type="dxa"/>
          </w:tcPr>
          <w:p w14:paraId="32F44CA0" w14:textId="77777777" w:rsidR="007C58E3" w:rsidRDefault="007C58E3" w:rsidP="00100ADB"/>
        </w:tc>
        <w:tc>
          <w:tcPr>
            <w:tcW w:w="724" w:type="dxa"/>
          </w:tcPr>
          <w:p w14:paraId="612C5B35" w14:textId="77777777" w:rsidR="007C58E3" w:rsidRDefault="007C58E3" w:rsidP="00100ADB"/>
        </w:tc>
        <w:tc>
          <w:tcPr>
            <w:tcW w:w="724" w:type="dxa"/>
          </w:tcPr>
          <w:p w14:paraId="7DB3EC39" w14:textId="77777777" w:rsidR="007C58E3" w:rsidRDefault="007C58E3" w:rsidP="00100ADB"/>
        </w:tc>
        <w:tc>
          <w:tcPr>
            <w:tcW w:w="828" w:type="dxa"/>
          </w:tcPr>
          <w:p w14:paraId="7A7A3D17" w14:textId="77777777" w:rsidR="007C58E3" w:rsidRDefault="007C58E3" w:rsidP="00100ADB"/>
        </w:tc>
        <w:tc>
          <w:tcPr>
            <w:tcW w:w="647" w:type="dxa"/>
          </w:tcPr>
          <w:p w14:paraId="3E869B42" w14:textId="77777777" w:rsidR="007C58E3" w:rsidRDefault="007C58E3" w:rsidP="00100ADB"/>
        </w:tc>
        <w:tc>
          <w:tcPr>
            <w:tcW w:w="842" w:type="dxa"/>
          </w:tcPr>
          <w:p w14:paraId="4CFF0F36" w14:textId="77777777" w:rsidR="007C58E3" w:rsidRDefault="007C58E3" w:rsidP="00100ADB"/>
        </w:tc>
      </w:tr>
      <w:tr w:rsidR="007C58E3" w14:paraId="0D54C824" w14:textId="77777777" w:rsidTr="00100ADB">
        <w:tc>
          <w:tcPr>
            <w:tcW w:w="723" w:type="dxa"/>
          </w:tcPr>
          <w:p w14:paraId="0448267A" w14:textId="77777777" w:rsidR="007C58E3" w:rsidRDefault="007C58E3" w:rsidP="00100ADB">
            <w:r>
              <w:t>3</w:t>
            </w:r>
          </w:p>
        </w:tc>
        <w:tc>
          <w:tcPr>
            <w:tcW w:w="2107" w:type="dxa"/>
          </w:tcPr>
          <w:p w14:paraId="5EF8CA3E" w14:textId="77777777" w:rsidR="007C58E3" w:rsidRDefault="007C58E3" w:rsidP="00100ADB">
            <w:r>
              <w:t xml:space="preserve">Ich bin aufgeregt. </w:t>
            </w:r>
          </w:p>
        </w:tc>
        <w:tc>
          <w:tcPr>
            <w:tcW w:w="964" w:type="dxa"/>
          </w:tcPr>
          <w:p w14:paraId="0973A802" w14:textId="77777777" w:rsidR="007C58E3" w:rsidRDefault="007C58E3" w:rsidP="00100ADB"/>
        </w:tc>
        <w:tc>
          <w:tcPr>
            <w:tcW w:w="876" w:type="dxa"/>
          </w:tcPr>
          <w:p w14:paraId="35011564" w14:textId="77777777" w:rsidR="007C58E3" w:rsidRDefault="007C58E3" w:rsidP="00100ADB"/>
        </w:tc>
        <w:tc>
          <w:tcPr>
            <w:tcW w:w="724" w:type="dxa"/>
          </w:tcPr>
          <w:p w14:paraId="059E6DCE" w14:textId="77777777" w:rsidR="007C58E3" w:rsidRDefault="007C58E3" w:rsidP="00100ADB"/>
        </w:tc>
        <w:tc>
          <w:tcPr>
            <w:tcW w:w="724" w:type="dxa"/>
          </w:tcPr>
          <w:p w14:paraId="29E72E76" w14:textId="77777777" w:rsidR="007C58E3" w:rsidRDefault="007C58E3" w:rsidP="00100ADB"/>
        </w:tc>
        <w:tc>
          <w:tcPr>
            <w:tcW w:w="724" w:type="dxa"/>
          </w:tcPr>
          <w:p w14:paraId="24EE284E" w14:textId="77777777" w:rsidR="007C58E3" w:rsidRDefault="007C58E3" w:rsidP="00100ADB"/>
        </w:tc>
        <w:tc>
          <w:tcPr>
            <w:tcW w:w="828" w:type="dxa"/>
          </w:tcPr>
          <w:p w14:paraId="5F8CFE18" w14:textId="77777777" w:rsidR="007C58E3" w:rsidRDefault="007C58E3" w:rsidP="00100ADB"/>
        </w:tc>
        <w:tc>
          <w:tcPr>
            <w:tcW w:w="647" w:type="dxa"/>
          </w:tcPr>
          <w:p w14:paraId="3EFCBCAE" w14:textId="77777777" w:rsidR="007C58E3" w:rsidRDefault="007C58E3" w:rsidP="00100ADB"/>
        </w:tc>
        <w:tc>
          <w:tcPr>
            <w:tcW w:w="842" w:type="dxa"/>
          </w:tcPr>
          <w:p w14:paraId="00DF3083" w14:textId="77777777" w:rsidR="007C58E3" w:rsidRDefault="007C58E3" w:rsidP="00100ADB"/>
        </w:tc>
      </w:tr>
      <w:tr w:rsidR="007C58E3" w14:paraId="3C2BB941" w14:textId="77777777" w:rsidTr="00100ADB">
        <w:tc>
          <w:tcPr>
            <w:tcW w:w="723" w:type="dxa"/>
          </w:tcPr>
          <w:p w14:paraId="088EC98D" w14:textId="77777777" w:rsidR="007C58E3" w:rsidRDefault="007C58E3" w:rsidP="00100ADB">
            <w:r>
              <w:t>4</w:t>
            </w:r>
          </w:p>
        </w:tc>
        <w:tc>
          <w:tcPr>
            <w:tcW w:w="2107" w:type="dxa"/>
          </w:tcPr>
          <w:p w14:paraId="68D6D53D" w14:textId="77777777" w:rsidR="007C58E3" w:rsidRDefault="007C58E3" w:rsidP="00100ADB">
            <w:r>
              <w:t xml:space="preserve">Ich fühle mich ausgeruht. </w:t>
            </w:r>
          </w:p>
        </w:tc>
        <w:tc>
          <w:tcPr>
            <w:tcW w:w="964" w:type="dxa"/>
          </w:tcPr>
          <w:p w14:paraId="14BF7166" w14:textId="77777777" w:rsidR="007C58E3" w:rsidRDefault="007C58E3" w:rsidP="00100ADB"/>
        </w:tc>
        <w:tc>
          <w:tcPr>
            <w:tcW w:w="876" w:type="dxa"/>
          </w:tcPr>
          <w:p w14:paraId="0F6E04F7" w14:textId="77777777" w:rsidR="007C58E3" w:rsidRDefault="007C58E3" w:rsidP="00100ADB"/>
        </w:tc>
        <w:tc>
          <w:tcPr>
            <w:tcW w:w="724" w:type="dxa"/>
          </w:tcPr>
          <w:p w14:paraId="0AC11FF8" w14:textId="77777777" w:rsidR="007C58E3" w:rsidRDefault="007C58E3" w:rsidP="00100ADB"/>
        </w:tc>
        <w:tc>
          <w:tcPr>
            <w:tcW w:w="724" w:type="dxa"/>
          </w:tcPr>
          <w:p w14:paraId="2DF43553" w14:textId="77777777" w:rsidR="007C58E3" w:rsidRDefault="007C58E3" w:rsidP="00100ADB"/>
        </w:tc>
        <w:tc>
          <w:tcPr>
            <w:tcW w:w="724" w:type="dxa"/>
          </w:tcPr>
          <w:p w14:paraId="0CAE8EE4" w14:textId="77777777" w:rsidR="007C58E3" w:rsidRDefault="007C58E3" w:rsidP="00100ADB"/>
        </w:tc>
        <w:tc>
          <w:tcPr>
            <w:tcW w:w="828" w:type="dxa"/>
          </w:tcPr>
          <w:p w14:paraId="1FAC7D39" w14:textId="77777777" w:rsidR="007C58E3" w:rsidRDefault="007C58E3" w:rsidP="00100ADB"/>
        </w:tc>
        <w:tc>
          <w:tcPr>
            <w:tcW w:w="647" w:type="dxa"/>
          </w:tcPr>
          <w:p w14:paraId="374CB69E" w14:textId="77777777" w:rsidR="007C58E3" w:rsidRDefault="007C58E3" w:rsidP="00100ADB"/>
        </w:tc>
        <w:tc>
          <w:tcPr>
            <w:tcW w:w="842" w:type="dxa"/>
          </w:tcPr>
          <w:p w14:paraId="1506AD1C" w14:textId="77777777" w:rsidR="007C58E3" w:rsidRDefault="007C58E3" w:rsidP="00100ADB"/>
        </w:tc>
      </w:tr>
      <w:tr w:rsidR="007C58E3" w14:paraId="6FC5E8FA" w14:textId="77777777" w:rsidTr="00100ADB">
        <w:tc>
          <w:tcPr>
            <w:tcW w:w="723" w:type="dxa"/>
          </w:tcPr>
          <w:p w14:paraId="746EC149" w14:textId="77777777" w:rsidR="007C58E3" w:rsidRDefault="007C58E3" w:rsidP="00100ADB">
            <w:r>
              <w:t>5</w:t>
            </w:r>
          </w:p>
        </w:tc>
        <w:tc>
          <w:tcPr>
            <w:tcW w:w="2107" w:type="dxa"/>
          </w:tcPr>
          <w:p w14:paraId="57FA0315" w14:textId="77777777" w:rsidR="007C58E3" w:rsidRDefault="007C58E3" w:rsidP="00100ADB">
            <w:r>
              <w:t xml:space="preserve">Ich bin beunruhigt. </w:t>
            </w:r>
          </w:p>
        </w:tc>
        <w:tc>
          <w:tcPr>
            <w:tcW w:w="964" w:type="dxa"/>
          </w:tcPr>
          <w:p w14:paraId="2D551652" w14:textId="77777777" w:rsidR="007C58E3" w:rsidRDefault="007C58E3" w:rsidP="00100ADB"/>
        </w:tc>
        <w:tc>
          <w:tcPr>
            <w:tcW w:w="876" w:type="dxa"/>
          </w:tcPr>
          <w:p w14:paraId="34460B86" w14:textId="77777777" w:rsidR="007C58E3" w:rsidRDefault="007C58E3" w:rsidP="00100ADB"/>
        </w:tc>
        <w:tc>
          <w:tcPr>
            <w:tcW w:w="724" w:type="dxa"/>
          </w:tcPr>
          <w:p w14:paraId="7E34F54F" w14:textId="77777777" w:rsidR="007C58E3" w:rsidRDefault="007C58E3" w:rsidP="00100ADB"/>
        </w:tc>
        <w:tc>
          <w:tcPr>
            <w:tcW w:w="724" w:type="dxa"/>
          </w:tcPr>
          <w:p w14:paraId="50B3CB8A" w14:textId="77777777" w:rsidR="007C58E3" w:rsidRDefault="007C58E3" w:rsidP="00100ADB"/>
        </w:tc>
        <w:tc>
          <w:tcPr>
            <w:tcW w:w="724" w:type="dxa"/>
          </w:tcPr>
          <w:p w14:paraId="1C944015" w14:textId="77777777" w:rsidR="007C58E3" w:rsidRDefault="007C58E3" w:rsidP="00100ADB"/>
        </w:tc>
        <w:tc>
          <w:tcPr>
            <w:tcW w:w="828" w:type="dxa"/>
          </w:tcPr>
          <w:p w14:paraId="7E6B1C06" w14:textId="77777777" w:rsidR="007C58E3" w:rsidRDefault="007C58E3" w:rsidP="00100ADB"/>
        </w:tc>
        <w:tc>
          <w:tcPr>
            <w:tcW w:w="647" w:type="dxa"/>
          </w:tcPr>
          <w:p w14:paraId="6E1F0D6F" w14:textId="77777777" w:rsidR="007C58E3" w:rsidRDefault="007C58E3" w:rsidP="00100ADB"/>
        </w:tc>
        <w:tc>
          <w:tcPr>
            <w:tcW w:w="842" w:type="dxa"/>
          </w:tcPr>
          <w:p w14:paraId="385353E2" w14:textId="77777777" w:rsidR="007C58E3" w:rsidRDefault="007C58E3" w:rsidP="00100ADB"/>
        </w:tc>
      </w:tr>
      <w:tr w:rsidR="007C58E3" w14:paraId="22A2B370" w14:textId="77777777" w:rsidTr="00100ADB">
        <w:tc>
          <w:tcPr>
            <w:tcW w:w="723" w:type="dxa"/>
          </w:tcPr>
          <w:p w14:paraId="1687C3E5" w14:textId="77777777" w:rsidR="007C58E3" w:rsidRDefault="007C58E3" w:rsidP="00100ADB">
            <w:r>
              <w:t>6</w:t>
            </w:r>
          </w:p>
        </w:tc>
        <w:tc>
          <w:tcPr>
            <w:tcW w:w="2107" w:type="dxa"/>
          </w:tcPr>
          <w:p w14:paraId="7172F271" w14:textId="77777777" w:rsidR="007C58E3" w:rsidRDefault="007C58E3" w:rsidP="00100ADB">
            <w:r>
              <w:t xml:space="preserve">Ich fühle mich selbstsicher. </w:t>
            </w:r>
          </w:p>
        </w:tc>
        <w:tc>
          <w:tcPr>
            <w:tcW w:w="964" w:type="dxa"/>
          </w:tcPr>
          <w:p w14:paraId="61CBD97A" w14:textId="77777777" w:rsidR="007C58E3" w:rsidRDefault="007C58E3" w:rsidP="00100ADB"/>
        </w:tc>
        <w:tc>
          <w:tcPr>
            <w:tcW w:w="876" w:type="dxa"/>
          </w:tcPr>
          <w:p w14:paraId="6463040C" w14:textId="77777777" w:rsidR="007C58E3" w:rsidRDefault="007C58E3" w:rsidP="00100ADB"/>
        </w:tc>
        <w:tc>
          <w:tcPr>
            <w:tcW w:w="724" w:type="dxa"/>
          </w:tcPr>
          <w:p w14:paraId="459F1B53" w14:textId="77777777" w:rsidR="007C58E3" w:rsidRDefault="007C58E3" w:rsidP="00100ADB"/>
        </w:tc>
        <w:tc>
          <w:tcPr>
            <w:tcW w:w="724" w:type="dxa"/>
          </w:tcPr>
          <w:p w14:paraId="03E80643" w14:textId="77777777" w:rsidR="007C58E3" w:rsidRDefault="007C58E3" w:rsidP="00100ADB"/>
        </w:tc>
        <w:tc>
          <w:tcPr>
            <w:tcW w:w="724" w:type="dxa"/>
          </w:tcPr>
          <w:p w14:paraId="7744FA46" w14:textId="77777777" w:rsidR="007C58E3" w:rsidRDefault="007C58E3" w:rsidP="00100ADB"/>
        </w:tc>
        <w:tc>
          <w:tcPr>
            <w:tcW w:w="828" w:type="dxa"/>
          </w:tcPr>
          <w:p w14:paraId="2C4249A4" w14:textId="77777777" w:rsidR="007C58E3" w:rsidRDefault="007C58E3" w:rsidP="00100ADB"/>
        </w:tc>
        <w:tc>
          <w:tcPr>
            <w:tcW w:w="647" w:type="dxa"/>
          </w:tcPr>
          <w:p w14:paraId="060FD5F3" w14:textId="77777777" w:rsidR="007C58E3" w:rsidRDefault="007C58E3" w:rsidP="00100ADB"/>
        </w:tc>
        <w:tc>
          <w:tcPr>
            <w:tcW w:w="842" w:type="dxa"/>
          </w:tcPr>
          <w:p w14:paraId="288F75B0" w14:textId="77777777" w:rsidR="007C58E3" w:rsidRDefault="007C58E3" w:rsidP="00100ADB"/>
        </w:tc>
      </w:tr>
      <w:tr w:rsidR="007C58E3" w14:paraId="7302EFE8" w14:textId="77777777" w:rsidTr="00100ADB">
        <w:tc>
          <w:tcPr>
            <w:tcW w:w="723" w:type="dxa"/>
          </w:tcPr>
          <w:p w14:paraId="56CA82A3" w14:textId="77777777" w:rsidR="007C58E3" w:rsidRDefault="007C58E3" w:rsidP="00100ADB">
            <w:r>
              <w:t>7</w:t>
            </w:r>
          </w:p>
        </w:tc>
        <w:tc>
          <w:tcPr>
            <w:tcW w:w="2107" w:type="dxa"/>
          </w:tcPr>
          <w:p w14:paraId="320294D6" w14:textId="77777777" w:rsidR="007C58E3" w:rsidRDefault="007C58E3" w:rsidP="00100ADB">
            <w:r>
              <w:t xml:space="preserve">Ich bin nervös. </w:t>
            </w:r>
          </w:p>
        </w:tc>
        <w:tc>
          <w:tcPr>
            <w:tcW w:w="964" w:type="dxa"/>
          </w:tcPr>
          <w:p w14:paraId="2814A59E" w14:textId="77777777" w:rsidR="007C58E3" w:rsidRDefault="007C58E3" w:rsidP="00100ADB"/>
        </w:tc>
        <w:tc>
          <w:tcPr>
            <w:tcW w:w="876" w:type="dxa"/>
          </w:tcPr>
          <w:p w14:paraId="3B226A00" w14:textId="77777777" w:rsidR="007C58E3" w:rsidRDefault="007C58E3" w:rsidP="00100ADB"/>
        </w:tc>
        <w:tc>
          <w:tcPr>
            <w:tcW w:w="724" w:type="dxa"/>
          </w:tcPr>
          <w:p w14:paraId="32496668" w14:textId="77777777" w:rsidR="007C58E3" w:rsidRDefault="007C58E3" w:rsidP="00100ADB"/>
        </w:tc>
        <w:tc>
          <w:tcPr>
            <w:tcW w:w="724" w:type="dxa"/>
          </w:tcPr>
          <w:p w14:paraId="44EA668B" w14:textId="77777777" w:rsidR="007C58E3" w:rsidRDefault="007C58E3" w:rsidP="00100ADB"/>
        </w:tc>
        <w:tc>
          <w:tcPr>
            <w:tcW w:w="724" w:type="dxa"/>
          </w:tcPr>
          <w:p w14:paraId="6F6CB643" w14:textId="77777777" w:rsidR="007C58E3" w:rsidRDefault="007C58E3" w:rsidP="00100ADB"/>
        </w:tc>
        <w:tc>
          <w:tcPr>
            <w:tcW w:w="828" w:type="dxa"/>
          </w:tcPr>
          <w:p w14:paraId="38992B64" w14:textId="77777777" w:rsidR="007C58E3" w:rsidRDefault="007C58E3" w:rsidP="00100ADB"/>
        </w:tc>
        <w:tc>
          <w:tcPr>
            <w:tcW w:w="647" w:type="dxa"/>
          </w:tcPr>
          <w:p w14:paraId="67226954" w14:textId="77777777" w:rsidR="007C58E3" w:rsidRDefault="007C58E3" w:rsidP="00100ADB"/>
        </w:tc>
        <w:tc>
          <w:tcPr>
            <w:tcW w:w="842" w:type="dxa"/>
          </w:tcPr>
          <w:p w14:paraId="2E2F98BA" w14:textId="77777777" w:rsidR="007C58E3" w:rsidRDefault="007C58E3" w:rsidP="00100ADB"/>
        </w:tc>
      </w:tr>
      <w:tr w:rsidR="007C58E3" w14:paraId="5F263121" w14:textId="77777777" w:rsidTr="00100ADB">
        <w:tc>
          <w:tcPr>
            <w:tcW w:w="723" w:type="dxa"/>
          </w:tcPr>
          <w:p w14:paraId="52BA9D67" w14:textId="77777777" w:rsidR="007C58E3" w:rsidRDefault="007C58E3" w:rsidP="00100ADB">
            <w:r>
              <w:t>8</w:t>
            </w:r>
          </w:p>
        </w:tc>
        <w:tc>
          <w:tcPr>
            <w:tcW w:w="2107" w:type="dxa"/>
          </w:tcPr>
          <w:p w14:paraId="5C3557A7" w14:textId="77777777" w:rsidR="007C58E3" w:rsidRDefault="007C58E3" w:rsidP="00100ADB">
            <w:r>
              <w:t xml:space="preserve">Ich bin verkrampft. </w:t>
            </w:r>
          </w:p>
        </w:tc>
        <w:tc>
          <w:tcPr>
            <w:tcW w:w="964" w:type="dxa"/>
          </w:tcPr>
          <w:p w14:paraId="05707657" w14:textId="77777777" w:rsidR="007C58E3" w:rsidRDefault="007C58E3" w:rsidP="00100ADB"/>
        </w:tc>
        <w:tc>
          <w:tcPr>
            <w:tcW w:w="876" w:type="dxa"/>
          </w:tcPr>
          <w:p w14:paraId="4678A4D2" w14:textId="77777777" w:rsidR="007C58E3" w:rsidRDefault="007C58E3" w:rsidP="00100ADB"/>
        </w:tc>
        <w:tc>
          <w:tcPr>
            <w:tcW w:w="724" w:type="dxa"/>
          </w:tcPr>
          <w:p w14:paraId="1D57F57E" w14:textId="77777777" w:rsidR="007C58E3" w:rsidRDefault="007C58E3" w:rsidP="00100ADB"/>
        </w:tc>
        <w:tc>
          <w:tcPr>
            <w:tcW w:w="724" w:type="dxa"/>
          </w:tcPr>
          <w:p w14:paraId="52719726" w14:textId="77777777" w:rsidR="007C58E3" w:rsidRDefault="007C58E3" w:rsidP="00100ADB"/>
        </w:tc>
        <w:tc>
          <w:tcPr>
            <w:tcW w:w="724" w:type="dxa"/>
          </w:tcPr>
          <w:p w14:paraId="6AC0655E" w14:textId="77777777" w:rsidR="007C58E3" w:rsidRDefault="007C58E3" w:rsidP="00100ADB"/>
        </w:tc>
        <w:tc>
          <w:tcPr>
            <w:tcW w:w="828" w:type="dxa"/>
          </w:tcPr>
          <w:p w14:paraId="71FDBBCF" w14:textId="77777777" w:rsidR="007C58E3" w:rsidRDefault="007C58E3" w:rsidP="00100ADB"/>
        </w:tc>
        <w:tc>
          <w:tcPr>
            <w:tcW w:w="647" w:type="dxa"/>
          </w:tcPr>
          <w:p w14:paraId="2E1AED49" w14:textId="77777777" w:rsidR="007C58E3" w:rsidRDefault="007C58E3" w:rsidP="00100ADB"/>
        </w:tc>
        <w:tc>
          <w:tcPr>
            <w:tcW w:w="842" w:type="dxa"/>
          </w:tcPr>
          <w:p w14:paraId="5A0DD160" w14:textId="77777777" w:rsidR="007C58E3" w:rsidRDefault="007C58E3" w:rsidP="00100ADB"/>
        </w:tc>
      </w:tr>
      <w:tr w:rsidR="007C58E3" w14:paraId="4FD534DC" w14:textId="77777777" w:rsidTr="00100ADB">
        <w:tc>
          <w:tcPr>
            <w:tcW w:w="723" w:type="dxa"/>
          </w:tcPr>
          <w:p w14:paraId="5737B659" w14:textId="77777777" w:rsidR="007C58E3" w:rsidRDefault="007C58E3" w:rsidP="00100ADB">
            <w:r>
              <w:t>9</w:t>
            </w:r>
          </w:p>
        </w:tc>
        <w:tc>
          <w:tcPr>
            <w:tcW w:w="2107" w:type="dxa"/>
          </w:tcPr>
          <w:p w14:paraId="0F5B5BBD" w14:textId="77777777" w:rsidR="007C58E3" w:rsidRDefault="007C58E3" w:rsidP="00100ADB">
            <w:r>
              <w:t xml:space="preserve">Ich bin besorgt. </w:t>
            </w:r>
          </w:p>
        </w:tc>
        <w:tc>
          <w:tcPr>
            <w:tcW w:w="964" w:type="dxa"/>
          </w:tcPr>
          <w:p w14:paraId="3EDB0840" w14:textId="77777777" w:rsidR="007C58E3" w:rsidRDefault="007C58E3" w:rsidP="00100ADB"/>
        </w:tc>
        <w:tc>
          <w:tcPr>
            <w:tcW w:w="876" w:type="dxa"/>
          </w:tcPr>
          <w:p w14:paraId="73D847A1" w14:textId="77777777" w:rsidR="007C58E3" w:rsidRDefault="007C58E3" w:rsidP="00100ADB"/>
        </w:tc>
        <w:tc>
          <w:tcPr>
            <w:tcW w:w="724" w:type="dxa"/>
          </w:tcPr>
          <w:p w14:paraId="4B40D729" w14:textId="77777777" w:rsidR="007C58E3" w:rsidRDefault="007C58E3" w:rsidP="00100ADB"/>
        </w:tc>
        <w:tc>
          <w:tcPr>
            <w:tcW w:w="724" w:type="dxa"/>
          </w:tcPr>
          <w:p w14:paraId="118B1A7C" w14:textId="77777777" w:rsidR="007C58E3" w:rsidRDefault="007C58E3" w:rsidP="00100ADB"/>
        </w:tc>
        <w:tc>
          <w:tcPr>
            <w:tcW w:w="724" w:type="dxa"/>
          </w:tcPr>
          <w:p w14:paraId="2083D1AD" w14:textId="77777777" w:rsidR="007C58E3" w:rsidRDefault="007C58E3" w:rsidP="00100ADB"/>
        </w:tc>
        <w:tc>
          <w:tcPr>
            <w:tcW w:w="828" w:type="dxa"/>
          </w:tcPr>
          <w:p w14:paraId="7C0FB063" w14:textId="77777777" w:rsidR="007C58E3" w:rsidRDefault="007C58E3" w:rsidP="00100ADB"/>
        </w:tc>
        <w:tc>
          <w:tcPr>
            <w:tcW w:w="647" w:type="dxa"/>
          </w:tcPr>
          <w:p w14:paraId="00EEBE4E" w14:textId="77777777" w:rsidR="007C58E3" w:rsidRDefault="007C58E3" w:rsidP="00100ADB"/>
        </w:tc>
        <w:tc>
          <w:tcPr>
            <w:tcW w:w="842" w:type="dxa"/>
          </w:tcPr>
          <w:p w14:paraId="62075F05" w14:textId="77777777" w:rsidR="007C58E3" w:rsidRDefault="007C58E3" w:rsidP="00100ADB"/>
        </w:tc>
      </w:tr>
      <w:tr w:rsidR="007C58E3" w14:paraId="7D0D8B67" w14:textId="77777777" w:rsidTr="00100ADB">
        <w:tc>
          <w:tcPr>
            <w:tcW w:w="723" w:type="dxa"/>
          </w:tcPr>
          <w:p w14:paraId="4159AC65" w14:textId="77777777" w:rsidR="007C58E3" w:rsidRDefault="007C58E3" w:rsidP="00100ADB">
            <w:r>
              <w:t>10</w:t>
            </w:r>
          </w:p>
        </w:tc>
        <w:tc>
          <w:tcPr>
            <w:tcW w:w="2107" w:type="dxa"/>
          </w:tcPr>
          <w:p w14:paraId="28377BAE" w14:textId="77777777" w:rsidR="007C58E3" w:rsidRDefault="007C58E3" w:rsidP="00100ADB">
            <w:r>
              <w:t xml:space="preserve">Ich bin vergnügt. </w:t>
            </w:r>
          </w:p>
        </w:tc>
        <w:tc>
          <w:tcPr>
            <w:tcW w:w="964" w:type="dxa"/>
          </w:tcPr>
          <w:p w14:paraId="739085A5" w14:textId="77777777" w:rsidR="007C58E3" w:rsidRDefault="007C58E3" w:rsidP="00100ADB"/>
        </w:tc>
        <w:tc>
          <w:tcPr>
            <w:tcW w:w="876" w:type="dxa"/>
          </w:tcPr>
          <w:p w14:paraId="0A63F711" w14:textId="77777777" w:rsidR="007C58E3" w:rsidRDefault="007C58E3" w:rsidP="00100ADB"/>
        </w:tc>
        <w:tc>
          <w:tcPr>
            <w:tcW w:w="724" w:type="dxa"/>
          </w:tcPr>
          <w:p w14:paraId="3809FED9" w14:textId="77777777" w:rsidR="007C58E3" w:rsidRDefault="007C58E3" w:rsidP="00100ADB"/>
        </w:tc>
        <w:tc>
          <w:tcPr>
            <w:tcW w:w="724" w:type="dxa"/>
          </w:tcPr>
          <w:p w14:paraId="7282A318" w14:textId="77777777" w:rsidR="007C58E3" w:rsidRDefault="007C58E3" w:rsidP="00100ADB"/>
        </w:tc>
        <w:tc>
          <w:tcPr>
            <w:tcW w:w="724" w:type="dxa"/>
          </w:tcPr>
          <w:p w14:paraId="18B7CEE0" w14:textId="77777777" w:rsidR="007C58E3" w:rsidRDefault="007C58E3" w:rsidP="00100ADB"/>
        </w:tc>
        <w:tc>
          <w:tcPr>
            <w:tcW w:w="828" w:type="dxa"/>
          </w:tcPr>
          <w:p w14:paraId="5E88244A" w14:textId="77777777" w:rsidR="007C58E3" w:rsidRDefault="007C58E3" w:rsidP="00100ADB"/>
        </w:tc>
        <w:tc>
          <w:tcPr>
            <w:tcW w:w="647" w:type="dxa"/>
          </w:tcPr>
          <w:p w14:paraId="27E51E93" w14:textId="77777777" w:rsidR="007C58E3" w:rsidRDefault="007C58E3" w:rsidP="00100ADB"/>
        </w:tc>
        <w:tc>
          <w:tcPr>
            <w:tcW w:w="842" w:type="dxa"/>
          </w:tcPr>
          <w:p w14:paraId="1BD2B244" w14:textId="77777777" w:rsidR="007C58E3" w:rsidRDefault="007C58E3" w:rsidP="00100ADB"/>
        </w:tc>
      </w:tr>
    </w:tbl>
    <w:p w14:paraId="08C64B56" w14:textId="77777777" w:rsidR="00C76062" w:rsidRDefault="00C76062">
      <w:pPr>
        <w:rPr>
          <w:rFonts w:asciiTheme="majorHAnsi" w:eastAsiaTheme="majorEastAsia" w:hAnsiTheme="majorHAnsi" w:cstheme="majorBidi"/>
          <w:b/>
          <w:bCs/>
          <w:color w:val="2F5496" w:themeColor="accent1" w:themeShade="BF"/>
          <w:sz w:val="32"/>
          <w:szCs w:val="32"/>
        </w:rPr>
      </w:pPr>
      <w:r>
        <w:rPr>
          <w:b/>
          <w:bCs/>
        </w:rPr>
        <w:br w:type="page"/>
      </w:r>
    </w:p>
    <w:p w14:paraId="4D440306" w14:textId="0D517370" w:rsidR="00C76062" w:rsidRPr="00C76062" w:rsidRDefault="0094756E" w:rsidP="00C76062">
      <w:pPr>
        <w:pStyle w:val="berschrift1"/>
        <w:rPr>
          <w:b/>
          <w:bCs/>
        </w:rPr>
      </w:pPr>
      <w:commentRangeStart w:id="402"/>
      <w:r w:rsidRPr="00C76062">
        <w:rPr>
          <w:b/>
          <w:bCs/>
        </w:rPr>
        <w:lastRenderedPageBreak/>
        <w:t xml:space="preserve">VAS Respekterleben in den Patienten-Angehörigen-Beziehung </w:t>
      </w:r>
      <w:commentRangeEnd w:id="402"/>
      <w:r w:rsidR="001E2116">
        <w:rPr>
          <w:rStyle w:val="Kommentarzeichen"/>
          <w:rFonts w:asciiTheme="minorHAnsi" w:eastAsiaTheme="minorHAnsi" w:hAnsiTheme="minorHAnsi" w:cstheme="minorBidi"/>
        </w:rPr>
        <w:commentReference w:id="402"/>
      </w:r>
    </w:p>
    <w:p w14:paraId="3518F03A" w14:textId="77777777" w:rsidR="00C76062" w:rsidRPr="00C76062" w:rsidRDefault="00C76062" w:rsidP="00C76062">
      <w:pPr>
        <w:spacing w:after="0" w:line="240" w:lineRule="auto"/>
        <w:rPr>
          <w:rFonts w:ascii="Times New Roman" w:eastAsia="Times New Roman" w:hAnsi="Times New Roman" w:cs="Times New Roman"/>
          <w:color w:val="000000"/>
          <w:sz w:val="24"/>
          <w:szCs w:val="24"/>
          <w:lang w:eastAsia="de-DE"/>
        </w:rPr>
      </w:pPr>
    </w:p>
    <w:p w14:paraId="44947579" w14:textId="77777777" w:rsidR="001E2116" w:rsidRDefault="001E2116" w:rsidP="00C76062">
      <w:pPr>
        <w:autoSpaceDE w:val="0"/>
        <w:autoSpaceDN w:val="0"/>
        <w:adjustRightInd w:val="0"/>
        <w:spacing w:after="120" w:line="276" w:lineRule="auto"/>
        <w:jc w:val="both"/>
        <w:rPr>
          <w:rFonts w:cs="Arial"/>
          <w:sz w:val="20"/>
          <w:szCs w:val="20"/>
        </w:rPr>
      </w:pPr>
      <w:r w:rsidRPr="00060D54">
        <w:rPr>
          <w:rFonts w:cs="Arial"/>
          <w:sz w:val="20"/>
          <w:szCs w:val="20"/>
        </w:rPr>
        <w:t xml:space="preserve">Bitte zeichnen Sie bei den folgenden Fragen an der Stelle auf der Linie ein Kreuz ein, die Ihrer </w:t>
      </w:r>
      <w:r w:rsidRPr="00060D54">
        <w:rPr>
          <w:rFonts w:cs="Arial"/>
          <w:b/>
          <w:sz w:val="20"/>
          <w:szCs w:val="20"/>
        </w:rPr>
        <w:t>persönlichen Einschätzung</w:t>
      </w:r>
      <w:r w:rsidRPr="00060D54">
        <w:rPr>
          <w:rFonts w:cs="Arial"/>
          <w:sz w:val="20"/>
          <w:szCs w:val="20"/>
        </w:rPr>
        <w:t xml:space="preserve"> am meisten entspricht. Die Wertung 0 bedeutet, dass die Aussage überhaupt nicht auf Sie zutrifft und die Wertung 100, dass die Aussage voll und ganz zutrifft.</w:t>
      </w:r>
    </w:p>
    <w:p w14:paraId="64882479" w14:textId="4593724B" w:rsidR="00C76062" w:rsidRDefault="00C76062" w:rsidP="00C76062">
      <w:pPr>
        <w:autoSpaceDE w:val="0"/>
        <w:autoSpaceDN w:val="0"/>
        <w:adjustRightInd w:val="0"/>
        <w:spacing w:after="120" w:line="276" w:lineRule="auto"/>
        <w:jc w:val="both"/>
        <w:rPr>
          <w:color w:val="000000" w:themeColor="text1"/>
        </w:rPr>
      </w:pPr>
      <w:r>
        <w:rPr>
          <w:color w:val="000000" w:themeColor="text1"/>
        </w:rPr>
        <w:t xml:space="preserve">1 </w:t>
      </w:r>
      <w:r w:rsidRPr="00271240">
        <w:rPr>
          <w:color w:val="000000" w:themeColor="text1"/>
        </w:rPr>
        <w:t xml:space="preserve">Ich fühle mich von meiner/m </w:t>
      </w:r>
      <w:proofErr w:type="spellStart"/>
      <w:r w:rsidRPr="00271240">
        <w:rPr>
          <w:color w:val="000000" w:themeColor="text1"/>
        </w:rPr>
        <w:t>Angehörigin</w:t>
      </w:r>
      <w:proofErr w:type="spellEnd"/>
      <w:r w:rsidRPr="00271240">
        <w:rPr>
          <w:color w:val="000000" w:themeColor="text1"/>
        </w:rPr>
        <w:t xml:space="preserve">/en </w:t>
      </w:r>
      <w:r w:rsidRPr="00271240">
        <w:rPr>
          <w:b/>
          <w:color w:val="000000" w:themeColor="text1"/>
        </w:rPr>
        <w:t>respektiert</w:t>
      </w:r>
      <w:r w:rsidRPr="00271240">
        <w:rPr>
          <w:color w:val="000000" w:themeColor="text1"/>
        </w:rPr>
        <w:t>.</w:t>
      </w:r>
    </w:p>
    <w:p w14:paraId="55EC2D3E"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________________________________________________________________________________</w:t>
      </w:r>
    </w:p>
    <w:p w14:paraId="609083F4"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1</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100</w:t>
      </w:r>
    </w:p>
    <w:p w14:paraId="23231F14"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Ich stimme nicht zu</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Ich stimme völlig zu</w:t>
      </w:r>
    </w:p>
    <w:p w14:paraId="156C0A46" w14:textId="77777777" w:rsidR="00C76062" w:rsidRDefault="00C76062" w:rsidP="00C76062">
      <w:pPr>
        <w:autoSpaceDE w:val="0"/>
        <w:autoSpaceDN w:val="0"/>
        <w:adjustRightInd w:val="0"/>
        <w:spacing w:after="120" w:line="276" w:lineRule="auto"/>
        <w:jc w:val="both"/>
        <w:rPr>
          <w:color w:val="000000" w:themeColor="text1"/>
        </w:rPr>
      </w:pPr>
    </w:p>
    <w:p w14:paraId="6CD2E842"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 xml:space="preserve">2 </w:t>
      </w:r>
      <w:r w:rsidRPr="00271240">
        <w:rPr>
          <w:color w:val="000000" w:themeColor="text1"/>
        </w:rPr>
        <w:t xml:space="preserve">Ich fühle mich von meiner/m </w:t>
      </w:r>
      <w:proofErr w:type="spellStart"/>
      <w:r w:rsidRPr="00271240">
        <w:rPr>
          <w:color w:val="000000" w:themeColor="text1"/>
        </w:rPr>
        <w:t>Angehörigin</w:t>
      </w:r>
      <w:proofErr w:type="spellEnd"/>
      <w:r w:rsidRPr="00271240">
        <w:rPr>
          <w:color w:val="000000" w:themeColor="text1"/>
        </w:rPr>
        <w:t xml:space="preserve">/en </w:t>
      </w:r>
      <w:r w:rsidRPr="00271240">
        <w:rPr>
          <w:b/>
          <w:color w:val="000000" w:themeColor="text1"/>
        </w:rPr>
        <w:t>respektiert als Mensch, der ich bin</w:t>
      </w:r>
      <w:r>
        <w:rPr>
          <w:color w:val="000000" w:themeColor="text1"/>
        </w:rPr>
        <w:t xml:space="preserve">. </w:t>
      </w:r>
    </w:p>
    <w:p w14:paraId="72251B18"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________________________________________________________________________________</w:t>
      </w:r>
    </w:p>
    <w:p w14:paraId="148D4FF2"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1</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100</w:t>
      </w:r>
    </w:p>
    <w:p w14:paraId="0C40C3DE"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Ich stimme nicht zu</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Ich stimme völlig zu</w:t>
      </w:r>
    </w:p>
    <w:p w14:paraId="2BA6E408" w14:textId="77777777" w:rsidR="00C76062" w:rsidRDefault="00C76062" w:rsidP="00C76062">
      <w:pPr>
        <w:autoSpaceDE w:val="0"/>
        <w:autoSpaceDN w:val="0"/>
        <w:adjustRightInd w:val="0"/>
        <w:spacing w:after="120" w:line="276" w:lineRule="auto"/>
        <w:jc w:val="both"/>
        <w:rPr>
          <w:color w:val="000000" w:themeColor="text1"/>
        </w:rPr>
      </w:pPr>
    </w:p>
    <w:p w14:paraId="3C86CC37" w14:textId="77777777" w:rsidR="00C76062" w:rsidRPr="00271240" w:rsidRDefault="00C76062" w:rsidP="00C76062">
      <w:pPr>
        <w:autoSpaceDE w:val="0"/>
        <w:autoSpaceDN w:val="0"/>
        <w:adjustRightInd w:val="0"/>
        <w:spacing w:after="120" w:line="276" w:lineRule="auto"/>
        <w:jc w:val="both"/>
        <w:rPr>
          <w:b/>
          <w:color w:val="000000" w:themeColor="text1"/>
        </w:rPr>
      </w:pPr>
      <w:r>
        <w:rPr>
          <w:color w:val="000000" w:themeColor="text1"/>
        </w:rPr>
        <w:t xml:space="preserve">3 </w:t>
      </w:r>
      <w:r w:rsidRPr="00271240">
        <w:rPr>
          <w:color w:val="000000" w:themeColor="text1"/>
        </w:rPr>
        <w:t xml:space="preserve">Ich fühle mich von meiner/m Angehörigen </w:t>
      </w:r>
      <w:r w:rsidRPr="00271240">
        <w:rPr>
          <w:b/>
          <w:color w:val="000000" w:themeColor="text1"/>
        </w:rPr>
        <w:t xml:space="preserve">respektiert für das,   </w:t>
      </w:r>
    </w:p>
    <w:p w14:paraId="1A55347F" w14:textId="77777777" w:rsidR="00C76062" w:rsidRDefault="00C76062" w:rsidP="00C76062">
      <w:pPr>
        <w:autoSpaceDE w:val="0"/>
        <w:autoSpaceDN w:val="0"/>
        <w:adjustRightInd w:val="0"/>
        <w:spacing w:after="120" w:line="276" w:lineRule="auto"/>
        <w:jc w:val="both"/>
        <w:rPr>
          <w:color w:val="000000" w:themeColor="text1"/>
        </w:rPr>
      </w:pPr>
      <w:r w:rsidRPr="00271240">
        <w:rPr>
          <w:b/>
          <w:color w:val="000000" w:themeColor="text1"/>
        </w:rPr>
        <w:t>was ich tue und leiste</w:t>
      </w:r>
      <w:r>
        <w:rPr>
          <w:color w:val="000000" w:themeColor="text1"/>
        </w:rPr>
        <w:t xml:space="preserve">. </w:t>
      </w:r>
    </w:p>
    <w:p w14:paraId="51CBAFCC"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________________________________________________________________________________</w:t>
      </w:r>
    </w:p>
    <w:p w14:paraId="0E23FFC7"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1</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100</w:t>
      </w:r>
    </w:p>
    <w:p w14:paraId="16182088" w14:textId="77777777" w:rsidR="00C76062" w:rsidRDefault="00C76062" w:rsidP="00C76062">
      <w:pPr>
        <w:autoSpaceDE w:val="0"/>
        <w:autoSpaceDN w:val="0"/>
        <w:adjustRightInd w:val="0"/>
        <w:spacing w:after="120" w:line="276" w:lineRule="auto"/>
        <w:jc w:val="both"/>
        <w:rPr>
          <w:color w:val="000000" w:themeColor="text1"/>
        </w:rPr>
      </w:pPr>
      <w:r>
        <w:rPr>
          <w:color w:val="000000" w:themeColor="text1"/>
        </w:rPr>
        <w:t>Ich stimme nicht zu</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Ich stimme völlig zu</w:t>
      </w:r>
    </w:p>
    <w:p w14:paraId="0084E3C7" w14:textId="633609E7" w:rsidR="0094756E" w:rsidRDefault="0094756E" w:rsidP="0094756E">
      <w:pPr>
        <w:spacing w:after="0" w:line="240" w:lineRule="auto"/>
        <w:rPr>
          <w:rFonts w:ascii="Times New Roman" w:eastAsia="Times New Roman" w:hAnsi="Times New Roman" w:cs="Times New Roman"/>
          <w:color w:val="000000"/>
          <w:sz w:val="24"/>
          <w:szCs w:val="24"/>
          <w:lang w:eastAsia="de-DE"/>
        </w:rPr>
      </w:pPr>
    </w:p>
    <w:p w14:paraId="2B26D866" w14:textId="77777777" w:rsidR="00C76062" w:rsidRDefault="00C76062" w:rsidP="0094756E">
      <w:pPr>
        <w:spacing w:after="0" w:line="240" w:lineRule="auto"/>
        <w:rPr>
          <w:rFonts w:ascii="Times New Roman" w:eastAsia="Times New Roman" w:hAnsi="Times New Roman" w:cs="Times New Roman"/>
          <w:color w:val="000000"/>
          <w:sz w:val="24"/>
          <w:szCs w:val="24"/>
          <w:lang w:eastAsia="de-DE"/>
        </w:rPr>
      </w:pPr>
    </w:p>
    <w:p w14:paraId="69F7CA17" w14:textId="607FC4B4" w:rsidR="00814E60" w:rsidRDefault="00C76062">
      <w:pPr>
        <w:rPr>
          <w:rFonts w:ascii="Times New Roman" w:eastAsia="Times New Roman" w:hAnsi="Times New Roman" w:cs="Times New Roman"/>
          <w:color w:val="000000"/>
          <w:sz w:val="24"/>
          <w:szCs w:val="24"/>
          <w:lang w:eastAsia="de-DE"/>
        </w:rPr>
      </w:pPr>
      <w:r>
        <w:rPr>
          <w:rFonts w:ascii="Times New Roman" w:eastAsia="Times New Roman" w:hAnsi="Times New Roman" w:cs="Times New Roman"/>
          <w:color w:val="000000"/>
          <w:sz w:val="24"/>
          <w:szCs w:val="24"/>
          <w:lang w:eastAsia="de-DE"/>
        </w:rPr>
        <w:br w:type="page"/>
      </w:r>
    </w:p>
    <w:p w14:paraId="006588B7" w14:textId="7A9AA649" w:rsidR="0094756E" w:rsidRPr="001E2116" w:rsidDel="005E2CC0" w:rsidRDefault="0094756E" w:rsidP="001E2116">
      <w:pPr>
        <w:pStyle w:val="berschrift1"/>
        <w:rPr>
          <w:del w:id="403" w:author="david pedrosa" w:date="2022-02-21T12:33:00Z"/>
          <w:b/>
          <w:bCs/>
        </w:rPr>
      </w:pPr>
      <w:commentRangeStart w:id="404"/>
      <w:del w:id="405" w:author="david pedrosa" w:date="2022-02-21T12:33:00Z">
        <w:r w:rsidRPr="001E2116" w:rsidDel="005E2CC0">
          <w:rPr>
            <w:b/>
            <w:bCs/>
          </w:rPr>
          <w:lastRenderedPageBreak/>
          <w:delText>Fragen zu dem gewünschten bedarfsgerechte</w:delText>
        </w:r>
        <w:r w:rsidR="001E2116" w:rsidDel="005E2CC0">
          <w:rPr>
            <w:b/>
            <w:bCs/>
          </w:rPr>
          <w:delText>n</w:delText>
        </w:r>
        <w:r w:rsidRPr="001E2116" w:rsidDel="005E2CC0">
          <w:rPr>
            <w:b/>
            <w:bCs/>
          </w:rPr>
          <w:delText xml:space="preserve"> Unterstützungsangeboten bzw. zum Wissensstand der Angehörigen </w:delText>
        </w:r>
        <w:commentRangeEnd w:id="404"/>
        <w:r w:rsidR="001E2116" w:rsidDel="005E2CC0">
          <w:rPr>
            <w:rStyle w:val="Kommentarzeichen"/>
            <w:rFonts w:asciiTheme="minorHAnsi" w:eastAsiaTheme="minorHAnsi" w:hAnsiTheme="minorHAnsi" w:cstheme="minorBidi"/>
          </w:rPr>
          <w:commentReference w:id="404"/>
        </w:r>
      </w:del>
    </w:p>
    <w:p w14:paraId="24E3297B" w14:textId="19EA488A" w:rsidR="001E2116" w:rsidDel="005E2CC0" w:rsidRDefault="001E2116" w:rsidP="0094756E">
      <w:pPr>
        <w:spacing w:after="0" w:line="240" w:lineRule="auto"/>
        <w:rPr>
          <w:del w:id="406" w:author="david pedrosa" w:date="2022-02-21T12:33:00Z"/>
          <w:rFonts w:ascii="Times New Roman" w:eastAsia="Times New Roman" w:hAnsi="Times New Roman" w:cs="Times New Roman"/>
          <w:color w:val="000000"/>
          <w:sz w:val="24"/>
          <w:szCs w:val="24"/>
          <w:lang w:eastAsia="de-DE"/>
        </w:rPr>
      </w:pPr>
    </w:p>
    <w:p w14:paraId="15B4323A" w14:textId="4BEDA016" w:rsidR="001E2116" w:rsidDel="005E2CC0" w:rsidRDefault="001E2116" w:rsidP="001E2116">
      <w:pPr>
        <w:pStyle w:val="berschrift1"/>
        <w:rPr>
          <w:del w:id="407" w:author="david pedrosa" w:date="2022-02-21T12:33:00Z"/>
        </w:rPr>
      </w:pPr>
      <w:del w:id="408" w:author="david pedrosa" w:date="2022-02-21T12:33:00Z">
        <w:r w:rsidDel="005E2CC0">
          <w:delText>Zeitpunkt der Diagnose</w:delText>
        </w:r>
      </w:del>
    </w:p>
    <w:p w14:paraId="3CF78CAC" w14:textId="7623508B" w:rsidR="001E2116" w:rsidDel="005E2CC0" w:rsidRDefault="001E2116" w:rsidP="001E2116">
      <w:pPr>
        <w:rPr>
          <w:del w:id="409" w:author="david pedrosa" w:date="2022-02-21T12:33:00Z"/>
        </w:rPr>
      </w:pPr>
      <w:del w:id="410" w:author="david pedrosa" w:date="2022-02-21T12:33:00Z">
        <w:r w:rsidDel="005E2CC0">
          <w:delText>Wie haben Sie sich gefühlt, als die Diagnose gestellt wurde?</w:delText>
        </w:r>
      </w:del>
    </w:p>
    <w:p w14:paraId="7FDC85C3" w14:textId="43D5DB8F" w:rsidR="001E2116" w:rsidRPr="00F0217A" w:rsidDel="005E2CC0" w:rsidRDefault="001E2116" w:rsidP="001E2116">
      <w:pPr>
        <w:pStyle w:val="Textkrper"/>
        <w:numPr>
          <w:ilvl w:val="0"/>
          <w:numId w:val="66"/>
        </w:numPr>
        <w:suppressAutoHyphens/>
        <w:spacing w:line="252" w:lineRule="auto"/>
        <w:rPr>
          <w:del w:id="411" w:author="david pedrosa" w:date="2022-02-21T12:33:00Z"/>
        </w:rPr>
      </w:pPr>
      <w:del w:id="412" w:author="david pedrosa" w:date="2022-02-21T12:33:00Z">
        <w:r w:rsidRPr="00F0217A" w:rsidDel="005E2CC0">
          <w:delText>Ruhig</w:delText>
        </w:r>
      </w:del>
    </w:p>
    <w:p w14:paraId="4A047D87" w14:textId="7E54C88C" w:rsidR="001E2116" w:rsidRPr="00F0217A" w:rsidDel="005E2CC0" w:rsidRDefault="001E2116" w:rsidP="001E2116">
      <w:pPr>
        <w:pStyle w:val="Textkrper"/>
        <w:numPr>
          <w:ilvl w:val="0"/>
          <w:numId w:val="66"/>
        </w:numPr>
        <w:suppressAutoHyphens/>
        <w:spacing w:line="252" w:lineRule="auto"/>
        <w:rPr>
          <w:del w:id="413" w:author="david pedrosa" w:date="2022-02-21T12:33:00Z"/>
        </w:rPr>
      </w:pPr>
      <w:del w:id="414" w:author="david pedrosa" w:date="2022-02-21T12:33:00Z">
        <w:r w:rsidRPr="00F0217A" w:rsidDel="005E2CC0">
          <w:delText xml:space="preserve">Angespannt </w:delText>
        </w:r>
      </w:del>
    </w:p>
    <w:p w14:paraId="29508F44" w14:textId="159EADA1" w:rsidR="001E2116" w:rsidRPr="00F0217A" w:rsidDel="005E2CC0" w:rsidRDefault="001E2116" w:rsidP="001E2116">
      <w:pPr>
        <w:pStyle w:val="Textkrper"/>
        <w:numPr>
          <w:ilvl w:val="0"/>
          <w:numId w:val="66"/>
        </w:numPr>
        <w:suppressAutoHyphens/>
        <w:spacing w:line="252" w:lineRule="auto"/>
        <w:rPr>
          <w:del w:id="415" w:author="david pedrosa" w:date="2022-02-21T12:33:00Z"/>
        </w:rPr>
      </w:pPr>
      <w:del w:id="416" w:author="david pedrosa" w:date="2022-02-21T12:33:00Z">
        <w:r w:rsidRPr="00F0217A" w:rsidDel="005E2CC0">
          <w:delText>Aufgeregt</w:delText>
        </w:r>
      </w:del>
    </w:p>
    <w:p w14:paraId="1294FAC6" w14:textId="0377BC41" w:rsidR="001E2116" w:rsidRPr="00F0217A" w:rsidDel="005E2CC0" w:rsidRDefault="001E2116" w:rsidP="001E2116">
      <w:pPr>
        <w:pStyle w:val="Textkrper"/>
        <w:numPr>
          <w:ilvl w:val="0"/>
          <w:numId w:val="66"/>
        </w:numPr>
        <w:suppressAutoHyphens/>
        <w:spacing w:line="252" w:lineRule="auto"/>
        <w:rPr>
          <w:del w:id="417" w:author="david pedrosa" w:date="2022-02-21T12:33:00Z"/>
        </w:rPr>
      </w:pPr>
      <w:del w:id="418" w:author="david pedrosa" w:date="2022-02-21T12:33:00Z">
        <w:r w:rsidRPr="00F0217A" w:rsidDel="005E2CC0">
          <w:delText>Erleichtert</w:delText>
        </w:r>
      </w:del>
    </w:p>
    <w:p w14:paraId="786533F3" w14:textId="237DB706" w:rsidR="001E2116" w:rsidRPr="00F0217A" w:rsidDel="005E2CC0" w:rsidRDefault="001E2116" w:rsidP="001E2116">
      <w:pPr>
        <w:pStyle w:val="Textkrper"/>
        <w:numPr>
          <w:ilvl w:val="0"/>
          <w:numId w:val="66"/>
        </w:numPr>
        <w:suppressAutoHyphens/>
        <w:spacing w:line="252" w:lineRule="auto"/>
        <w:rPr>
          <w:del w:id="419" w:author="david pedrosa" w:date="2022-02-21T12:33:00Z"/>
        </w:rPr>
      </w:pPr>
      <w:del w:id="420" w:author="david pedrosa" w:date="2022-02-21T12:33:00Z">
        <w:r w:rsidRPr="00F0217A" w:rsidDel="005E2CC0">
          <w:delText xml:space="preserve">Ängstlich </w:delText>
        </w:r>
      </w:del>
    </w:p>
    <w:p w14:paraId="5D86F00E" w14:textId="28E31781" w:rsidR="001E2116" w:rsidRPr="00F0217A" w:rsidDel="005E2CC0" w:rsidRDefault="001E2116" w:rsidP="001E2116">
      <w:pPr>
        <w:pStyle w:val="Textkrper"/>
        <w:numPr>
          <w:ilvl w:val="0"/>
          <w:numId w:val="66"/>
        </w:numPr>
        <w:suppressAutoHyphens/>
        <w:spacing w:line="252" w:lineRule="auto"/>
        <w:rPr>
          <w:del w:id="421" w:author="david pedrosa" w:date="2022-02-21T12:33:00Z"/>
        </w:rPr>
      </w:pPr>
      <w:del w:id="422" w:author="david pedrosa" w:date="2022-02-21T12:33:00Z">
        <w:r w:rsidRPr="00F0217A" w:rsidDel="005E2CC0">
          <w:delText xml:space="preserve">Nervös </w:delText>
        </w:r>
      </w:del>
    </w:p>
    <w:p w14:paraId="1CB42FD1" w14:textId="2B097DCA" w:rsidR="001E2116" w:rsidRPr="00F0217A" w:rsidDel="005E2CC0" w:rsidRDefault="001E2116" w:rsidP="001E2116">
      <w:pPr>
        <w:pStyle w:val="Textkrper"/>
        <w:numPr>
          <w:ilvl w:val="0"/>
          <w:numId w:val="66"/>
        </w:numPr>
        <w:suppressAutoHyphens/>
        <w:spacing w:line="252" w:lineRule="auto"/>
        <w:rPr>
          <w:del w:id="423" w:author="david pedrosa" w:date="2022-02-21T12:33:00Z"/>
        </w:rPr>
      </w:pPr>
      <w:del w:id="424" w:author="david pedrosa" w:date="2022-02-21T12:33:00Z">
        <w:r w:rsidRPr="00F0217A" w:rsidDel="005E2CC0">
          <w:delText>Besorgt</w:delText>
        </w:r>
      </w:del>
    </w:p>
    <w:p w14:paraId="479B1986" w14:textId="262B84A1" w:rsidR="001E2116" w:rsidRPr="00F0217A" w:rsidDel="005E2CC0" w:rsidRDefault="001E2116" w:rsidP="001E2116">
      <w:pPr>
        <w:pStyle w:val="Textkrper"/>
        <w:numPr>
          <w:ilvl w:val="0"/>
          <w:numId w:val="66"/>
        </w:numPr>
        <w:suppressAutoHyphens/>
        <w:spacing w:line="252" w:lineRule="auto"/>
        <w:rPr>
          <w:del w:id="425" w:author="david pedrosa" w:date="2022-02-21T12:33:00Z"/>
        </w:rPr>
      </w:pPr>
      <w:del w:id="426" w:author="david pedrosa" w:date="2022-02-21T12:33:00Z">
        <w:r w:rsidRPr="00F0217A" w:rsidDel="005E2CC0">
          <w:delText>Unsicher</w:delText>
        </w:r>
      </w:del>
    </w:p>
    <w:p w14:paraId="242F1727" w14:textId="6E8BCA96" w:rsidR="001E2116" w:rsidRPr="00F0217A" w:rsidDel="005E2CC0" w:rsidRDefault="001E2116" w:rsidP="001E2116">
      <w:pPr>
        <w:pStyle w:val="Textkrper"/>
        <w:numPr>
          <w:ilvl w:val="0"/>
          <w:numId w:val="66"/>
        </w:numPr>
        <w:suppressAutoHyphens/>
        <w:spacing w:line="252" w:lineRule="auto"/>
        <w:rPr>
          <w:del w:id="427" w:author="david pedrosa" w:date="2022-02-21T12:33:00Z"/>
        </w:rPr>
      </w:pPr>
      <w:del w:id="428" w:author="david pedrosa" w:date="2022-02-21T12:33:00Z">
        <w:r w:rsidRPr="00F0217A" w:rsidDel="005E2CC0">
          <w:delText>Selbstsicher</w:delText>
        </w:r>
      </w:del>
    </w:p>
    <w:p w14:paraId="3D97F51B" w14:textId="03E7BBE1" w:rsidR="001E2116" w:rsidDel="005E2CC0" w:rsidRDefault="001E2116" w:rsidP="001E2116">
      <w:pPr>
        <w:rPr>
          <w:del w:id="429" w:author="david pedrosa" w:date="2022-02-21T12:33:00Z"/>
        </w:rPr>
      </w:pPr>
    </w:p>
    <w:p w14:paraId="09A2E0A8" w14:textId="0B27F265" w:rsidR="001E2116" w:rsidDel="005E2CC0" w:rsidRDefault="001E2116" w:rsidP="001E2116">
      <w:pPr>
        <w:rPr>
          <w:del w:id="430" w:author="david pedrosa" w:date="2022-02-21T12:33:00Z"/>
        </w:rPr>
      </w:pPr>
      <w:del w:id="431" w:author="david pedrosa" w:date="2022-02-21T12:33:00Z">
        <w:r w:rsidDel="005E2CC0">
          <w:delText>Hatten Sie Gelegenheit im Rahmen dieses Gesprächs an den behandelnden Arzt Fragen zu stellen?</w:delText>
        </w:r>
      </w:del>
    </w:p>
    <w:p w14:paraId="48914A53" w14:textId="168ACC29" w:rsidR="001E2116" w:rsidDel="005E2CC0" w:rsidRDefault="001E2116" w:rsidP="001E2116">
      <w:pPr>
        <w:pStyle w:val="Textkrper"/>
        <w:numPr>
          <w:ilvl w:val="0"/>
          <w:numId w:val="66"/>
        </w:numPr>
        <w:suppressAutoHyphens/>
        <w:spacing w:line="252" w:lineRule="auto"/>
        <w:rPr>
          <w:del w:id="432" w:author="david pedrosa" w:date="2022-02-21T12:33:00Z"/>
        </w:rPr>
      </w:pPr>
      <w:del w:id="433" w:author="david pedrosa" w:date="2022-02-21T12:33:00Z">
        <w:r w:rsidDel="005E2CC0">
          <w:delText xml:space="preserve">Ja. Wenn ja: </w:delText>
        </w:r>
      </w:del>
    </w:p>
    <w:p w14:paraId="08DD1BF6" w14:textId="1BBC5C25" w:rsidR="001E2116" w:rsidRPr="00F0217A" w:rsidDel="005E2CC0" w:rsidRDefault="001E2116" w:rsidP="001E2116">
      <w:pPr>
        <w:pStyle w:val="Textkrper"/>
        <w:numPr>
          <w:ilvl w:val="1"/>
          <w:numId w:val="66"/>
        </w:numPr>
        <w:suppressAutoHyphens/>
        <w:spacing w:line="252" w:lineRule="auto"/>
        <w:rPr>
          <w:del w:id="434" w:author="david pedrosa" w:date="2022-02-21T12:33:00Z"/>
        </w:rPr>
      </w:pPr>
      <w:del w:id="435" w:author="david pedrosa" w:date="2022-02-21T12:33:00Z">
        <w:r w:rsidDel="005E2CC0">
          <w:delText xml:space="preserve">Fühlten Sie sich nach dem Gespräch ausreichend über die Erkrankung informiert? </w:delText>
        </w:r>
      </w:del>
    </w:p>
    <w:p w14:paraId="25865C9F" w14:textId="2427B4E2" w:rsidR="001E2116" w:rsidDel="005E2CC0" w:rsidRDefault="001E2116" w:rsidP="001E2116">
      <w:pPr>
        <w:pStyle w:val="Textkrper"/>
        <w:numPr>
          <w:ilvl w:val="2"/>
          <w:numId w:val="66"/>
        </w:numPr>
        <w:suppressAutoHyphens/>
        <w:spacing w:line="252" w:lineRule="auto"/>
        <w:rPr>
          <w:del w:id="436" w:author="david pedrosa" w:date="2022-02-21T12:33:00Z"/>
        </w:rPr>
      </w:pPr>
      <w:del w:id="437" w:author="david pedrosa" w:date="2022-02-21T12:33:00Z">
        <w:r w:rsidDel="005E2CC0">
          <w:delText>Ja</w:delText>
        </w:r>
      </w:del>
    </w:p>
    <w:p w14:paraId="2E9C18B4" w14:textId="691341D7" w:rsidR="001E2116" w:rsidRPr="00F0217A" w:rsidDel="005E2CC0" w:rsidRDefault="001E2116" w:rsidP="001E2116">
      <w:pPr>
        <w:pStyle w:val="Textkrper"/>
        <w:numPr>
          <w:ilvl w:val="2"/>
          <w:numId w:val="66"/>
        </w:numPr>
        <w:suppressAutoHyphens/>
        <w:spacing w:line="252" w:lineRule="auto"/>
        <w:rPr>
          <w:del w:id="438" w:author="david pedrosa" w:date="2022-02-21T12:33:00Z"/>
        </w:rPr>
      </w:pPr>
      <w:del w:id="439" w:author="david pedrosa" w:date="2022-02-21T12:33:00Z">
        <w:r w:rsidDel="005E2CC0">
          <w:delText>Nein</w:delText>
        </w:r>
      </w:del>
    </w:p>
    <w:p w14:paraId="356C7C2C" w14:textId="22D1D529" w:rsidR="001E2116" w:rsidDel="005E2CC0" w:rsidRDefault="001E2116" w:rsidP="001E2116">
      <w:pPr>
        <w:pStyle w:val="Textkrper"/>
        <w:numPr>
          <w:ilvl w:val="0"/>
          <w:numId w:val="66"/>
        </w:numPr>
        <w:suppressAutoHyphens/>
        <w:spacing w:line="252" w:lineRule="auto"/>
        <w:rPr>
          <w:del w:id="440" w:author="david pedrosa" w:date="2022-02-21T12:33:00Z"/>
        </w:rPr>
      </w:pPr>
      <w:del w:id="441" w:author="david pedrosa" w:date="2022-02-21T12:33:00Z">
        <w:r w:rsidDel="005E2CC0">
          <w:delText>Nein.</w:delText>
        </w:r>
      </w:del>
    </w:p>
    <w:p w14:paraId="1DE4621A" w14:textId="66EB49A1" w:rsidR="001E2116" w:rsidDel="005E2CC0" w:rsidRDefault="001E2116" w:rsidP="001E2116">
      <w:pPr>
        <w:pStyle w:val="Textkrper"/>
        <w:suppressAutoHyphens/>
        <w:spacing w:line="252" w:lineRule="auto"/>
        <w:rPr>
          <w:del w:id="442" w:author="david pedrosa" w:date="2022-02-21T12:33:00Z"/>
        </w:rPr>
      </w:pPr>
    </w:p>
    <w:p w14:paraId="5D94492C" w14:textId="70707DBC" w:rsidR="001E2116" w:rsidDel="005E2CC0" w:rsidRDefault="001E2116" w:rsidP="001E2116">
      <w:pPr>
        <w:pStyle w:val="Textkrper"/>
        <w:suppressAutoHyphens/>
        <w:spacing w:line="252" w:lineRule="auto"/>
        <w:rPr>
          <w:del w:id="443" w:author="david pedrosa" w:date="2022-02-21T12:33:00Z"/>
        </w:rPr>
      </w:pPr>
      <w:del w:id="444" w:author="david pedrosa" w:date="2022-02-21T12:33:00Z">
        <w:r w:rsidDel="005E2CC0">
          <w:delText xml:space="preserve">War für Sie nach dem Gespräch ersichtlich, dass es sich um eine chronische also eine ab nun lebenslange Erkrankung handelt? </w:delText>
        </w:r>
      </w:del>
    </w:p>
    <w:p w14:paraId="1CC81300" w14:textId="26948E9C" w:rsidR="001E2116" w:rsidRPr="005E688A" w:rsidDel="005E2CC0" w:rsidRDefault="001E2116" w:rsidP="001E2116">
      <w:pPr>
        <w:pStyle w:val="Textkrper"/>
        <w:numPr>
          <w:ilvl w:val="0"/>
          <w:numId w:val="66"/>
        </w:numPr>
        <w:suppressAutoHyphens/>
        <w:spacing w:line="252" w:lineRule="auto"/>
        <w:rPr>
          <w:del w:id="445" w:author="david pedrosa" w:date="2022-02-21T12:33:00Z"/>
        </w:rPr>
      </w:pPr>
      <w:del w:id="446" w:author="david pedrosa" w:date="2022-02-21T12:33:00Z">
        <w:r w:rsidRPr="005E688A" w:rsidDel="005E2CC0">
          <w:delText>Ja</w:delText>
        </w:r>
      </w:del>
    </w:p>
    <w:p w14:paraId="428D9DB3" w14:textId="2339BE57" w:rsidR="001E2116" w:rsidDel="005E2CC0" w:rsidRDefault="001E2116" w:rsidP="001E2116">
      <w:pPr>
        <w:pStyle w:val="Textkrper"/>
        <w:numPr>
          <w:ilvl w:val="0"/>
          <w:numId w:val="66"/>
        </w:numPr>
        <w:suppressAutoHyphens/>
        <w:spacing w:line="252" w:lineRule="auto"/>
        <w:rPr>
          <w:del w:id="447" w:author="david pedrosa" w:date="2022-02-21T12:33:00Z"/>
        </w:rPr>
      </w:pPr>
      <w:del w:id="448" w:author="david pedrosa" w:date="2022-02-21T12:33:00Z">
        <w:r w:rsidDel="005E2CC0">
          <w:delText>Nein</w:delText>
        </w:r>
        <w:r w:rsidRPr="005E688A" w:rsidDel="005E2CC0">
          <w:delText xml:space="preserve"> </w:delText>
        </w:r>
      </w:del>
    </w:p>
    <w:p w14:paraId="4DE7A66E" w14:textId="7947C673" w:rsidR="001E2116" w:rsidDel="005E2CC0" w:rsidRDefault="001E2116" w:rsidP="001E2116">
      <w:pPr>
        <w:pStyle w:val="Textkrper"/>
        <w:suppressAutoHyphens/>
        <w:spacing w:line="252" w:lineRule="auto"/>
        <w:rPr>
          <w:del w:id="449" w:author="david pedrosa" w:date="2022-02-21T12:33:00Z"/>
        </w:rPr>
      </w:pPr>
    </w:p>
    <w:p w14:paraId="4AE8B1F6" w14:textId="5195287B" w:rsidR="001E2116" w:rsidDel="005E2CC0" w:rsidRDefault="001E2116" w:rsidP="001E2116">
      <w:pPr>
        <w:rPr>
          <w:del w:id="450" w:author="david pedrosa" w:date="2022-02-21T12:33:00Z"/>
          <w:lang w:eastAsia="ar-SA"/>
        </w:rPr>
      </w:pPr>
      <w:del w:id="451" w:author="david pedrosa" w:date="2022-02-21T12:33:00Z">
        <w:r w:rsidDel="005E2CC0">
          <w:rPr>
            <w:lang w:eastAsia="ar-SA"/>
          </w:rPr>
          <w:delText xml:space="preserve">Haben Sie sich nach diesem Gespräch über die Erkrankung Ihres Angehörigen erkundigt? </w:delText>
        </w:r>
      </w:del>
    </w:p>
    <w:p w14:paraId="5C0008B3" w14:textId="1FB86C02" w:rsidR="001E2116" w:rsidDel="005E2CC0" w:rsidRDefault="001E2116" w:rsidP="001E2116">
      <w:pPr>
        <w:pStyle w:val="Textkrper"/>
        <w:numPr>
          <w:ilvl w:val="0"/>
          <w:numId w:val="66"/>
        </w:numPr>
        <w:suppressAutoHyphens/>
        <w:spacing w:line="252" w:lineRule="auto"/>
        <w:rPr>
          <w:del w:id="452" w:author="david pedrosa" w:date="2022-02-21T12:33:00Z"/>
        </w:rPr>
      </w:pPr>
      <w:del w:id="453" w:author="david pedrosa" w:date="2022-02-21T12:33:00Z">
        <w:r w:rsidRPr="005E688A" w:rsidDel="005E2CC0">
          <w:delText>Ja</w:delText>
        </w:r>
      </w:del>
    </w:p>
    <w:p w14:paraId="085AAF2B" w14:textId="01144B58" w:rsidR="001E2116" w:rsidDel="005E2CC0" w:rsidRDefault="001E2116" w:rsidP="001E2116">
      <w:pPr>
        <w:pStyle w:val="Textkrper"/>
        <w:numPr>
          <w:ilvl w:val="1"/>
          <w:numId w:val="66"/>
        </w:numPr>
        <w:suppressAutoHyphens/>
        <w:spacing w:line="252" w:lineRule="auto"/>
        <w:rPr>
          <w:del w:id="454" w:author="david pedrosa" w:date="2022-02-21T12:33:00Z"/>
        </w:rPr>
      </w:pPr>
      <w:del w:id="455" w:author="david pedrosa" w:date="2022-02-21T12:33:00Z">
        <w:r w:rsidDel="005E2CC0">
          <w:delText>Über welche Quellen haben Sie diese Informationen eingeholt?</w:delText>
        </w:r>
      </w:del>
    </w:p>
    <w:p w14:paraId="19FECCEE" w14:textId="029B0E71" w:rsidR="001E2116" w:rsidDel="005E2CC0" w:rsidRDefault="001E2116" w:rsidP="001E2116">
      <w:pPr>
        <w:pStyle w:val="Textkrper"/>
        <w:numPr>
          <w:ilvl w:val="2"/>
          <w:numId w:val="66"/>
        </w:numPr>
        <w:suppressAutoHyphens/>
        <w:spacing w:line="252" w:lineRule="auto"/>
        <w:rPr>
          <w:del w:id="456" w:author="david pedrosa" w:date="2022-02-21T12:33:00Z"/>
        </w:rPr>
      </w:pPr>
      <w:del w:id="457" w:author="david pedrosa" w:date="2022-02-21T12:33:00Z">
        <w:r w:rsidDel="005E2CC0">
          <w:delText>Bücher</w:delText>
        </w:r>
      </w:del>
    </w:p>
    <w:p w14:paraId="5F0884CD" w14:textId="1185C39F" w:rsidR="001E2116" w:rsidDel="005E2CC0" w:rsidRDefault="001E2116" w:rsidP="001E2116">
      <w:pPr>
        <w:pStyle w:val="Textkrper"/>
        <w:numPr>
          <w:ilvl w:val="2"/>
          <w:numId w:val="66"/>
        </w:numPr>
        <w:suppressAutoHyphens/>
        <w:spacing w:line="252" w:lineRule="auto"/>
        <w:rPr>
          <w:del w:id="458" w:author="david pedrosa" w:date="2022-02-21T12:33:00Z"/>
        </w:rPr>
      </w:pPr>
      <w:del w:id="459" w:author="david pedrosa" w:date="2022-02-21T12:33:00Z">
        <w:r w:rsidDel="005E2CC0">
          <w:delText xml:space="preserve">Zeitung und Zeitschriften </w:delText>
        </w:r>
      </w:del>
    </w:p>
    <w:p w14:paraId="64DB8B1B" w14:textId="633576D5" w:rsidR="001E2116" w:rsidDel="005E2CC0" w:rsidRDefault="001E2116" w:rsidP="001E2116">
      <w:pPr>
        <w:pStyle w:val="Textkrper"/>
        <w:numPr>
          <w:ilvl w:val="2"/>
          <w:numId w:val="66"/>
        </w:numPr>
        <w:suppressAutoHyphens/>
        <w:spacing w:line="252" w:lineRule="auto"/>
        <w:rPr>
          <w:del w:id="460" w:author="david pedrosa" w:date="2022-02-21T12:33:00Z"/>
        </w:rPr>
      </w:pPr>
      <w:del w:id="461" w:author="david pedrosa" w:date="2022-02-21T12:33:00Z">
        <w:r w:rsidDel="005E2CC0">
          <w:delText>Ärztliches Gespräch</w:delText>
        </w:r>
      </w:del>
    </w:p>
    <w:p w14:paraId="55747475" w14:textId="151CB222" w:rsidR="001E2116" w:rsidDel="005E2CC0" w:rsidRDefault="001E2116" w:rsidP="001E2116">
      <w:pPr>
        <w:pStyle w:val="Textkrper"/>
        <w:numPr>
          <w:ilvl w:val="2"/>
          <w:numId w:val="66"/>
        </w:numPr>
        <w:suppressAutoHyphens/>
        <w:spacing w:line="252" w:lineRule="auto"/>
        <w:rPr>
          <w:del w:id="462" w:author="david pedrosa" w:date="2022-02-21T12:33:00Z"/>
        </w:rPr>
      </w:pPr>
      <w:del w:id="463" w:author="david pedrosa" w:date="2022-02-21T12:33:00Z">
        <w:r w:rsidDel="005E2CC0">
          <w:lastRenderedPageBreak/>
          <w:delText xml:space="preserve">Internetrecherche </w:delText>
        </w:r>
      </w:del>
    </w:p>
    <w:p w14:paraId="6FA48AB0" w14:textId="08EA7349" w:rsidR="001E2116" w:rsidDel="005E2CC0" w:rsidRDefault="001E2116" w:rsidP="001E2116">
      <w:pPr>
        <w:pStyle w:val="Textkrper"/>
        <w:numPr>
          <w:ilvl w:val="2"/>
          <w:numId w:val="66"/>
        </w:numPr>
        <w:suppressAutoHyphens/>
        <w:spacing w:line="252" w:lineRule="auto"/>
        <w:rPr>
          <w:del w:id="464" w:author="david pedrosa" w:date="2022-02-21T12:33:00Z"/>
        </w:rPr>
      </w:pPr>
      <w:del w:id="465" w:author="david pedrosa" w:date="2022-02-21T12:33:00Z">
        <w:r w:rsidDel="005E2CC0">
          <w:delText>Foren und Blogs</w:delText>
        </w:r>
      </w:del>
    </w:p>
    <w:p w14:paraId="16696824" w14:textId="25555C16" w:rsidR="001E2116" w:rsidDel="005E2CC0" w:rsidRDefault="001E2116" w:rsidP="001E2116">
      <w:pPr>
        <w:pStyle w:val="Textkrper"/>
        <w:numPr>
          <w:ilvl w:val="2"/>
          <w:numId w:val="66"/>
        </w:numPr>
        <w:suppressAutoHyphens/>
        <w:spacing w:line="252" w:lineRule="auto"/>
        <w:rPr>
          <w:del w:id="466" w:author="david pedrosa" w:date="2022-02-21T12:33:00Z"/>
        </w:rPr>
      </w:pPr>
      <w:del w:id="467" w:author="david pedrosa" w:date="2022-02-21T12:33:00Z">
        <w:r w:rsidDel="005E2CC0">
          <w:delText>Pharmafirmen</w:delText>
        </w:r>
      </w:del>
    </w:p>
    <w:p w14:paraId="64CCFDA0" w14:textId="56BA840B" w:rsidR="001E2116" w:rsidDel="005E2CC0" w:rsidRDefault="001E2116" w:rsidP="001E2116">
      <w:pPr>
        <w:pStyle w:val="Textkrper"/>
        <w:numPr>
          <w:ilvl w:val="2"/>
          <w:numId w:val="66"/>
        </w:numPr>
        <w:suppressAutoHyphens/>
        <w:spacing w:line="252" w:lineRule="auto"/>
        <w:rPr>
          <w:del w:id="468" w:author="david pedrosa" w:date="2022-02-21T12:33:00Z"/>
        </w:rPr>
      </w:pPr>
      <w:del w:id="469" w:author="david pedrosa" w:date="2022-02-21T12:33:00Z">
        <w:r w:rsidDel="005E2CC0">
          <w:delText xml:space="preserve">Gespräch mit Betroffenen </w:delText>
        </w:r>
      </w:del>
    </w:p>
    <w:p w14:paraId="272AC715" w14:textId="4C6881D9" w:rsidR="001E2116" w:rsidDel="005E2CC0" w:rsidRDefault="001E2116" w:rsidP="001E2116">
      <w:pPr>
        <w:pStyle w:val="Textkrper"/>
        <w:numPr>
          <w:ilvl w:val="2"/>
          <w:numId w:val="66"/>
        </w:numPr>
        <w:suppressAutoHyphens/>
        <w:spacing w:line="252" w:lineRule="auto"/>
        <w:rPr>
          <w:del w:id="470" w:author="david pedrosa" w:date="2022-02-21T12:33:00Z"/>
        </w:rPr>
      </w:pPr>
      <w:del w:id="471" w:author="david pedrosa" w:date="2022-02-21T12:33:00Z">
        <w:r w:rsidDel="005E2CC0">
          <w:delText>Gespräch mit den Angehörigen von Betroffenen</w:delText>
        </w:r>
      </w:del>
    </w:p>
    <w:p w14:paraId="2F242FF2" w14:textId="604A323A" w:rsidR="001E2116" w:rsidDel="005E2CC0" w:rsidRDefault="001E2116" w:rsidP="001E2116">
      <w:pPr>
        <w:pStyle w:val="Textkrper"/>
        <w:numPr>
          <w:ilvl w:val="1"/>
          <w:numId w:val="66"/>
        </w:numPr>
        <w:suppressAutoHyphens/>
        <w:spacing w:line="252" w:lineRule="auto"/>
        <w:rPr>
          <w:del w:id="472" w:author="david pedrosa" w:date="2022-02-21T12:33:00Z"/>
        </w:rPr>
      </w:pPr>
      <w:del w:id="473" w:author="david pedrosa" w:date="2022-02-21T12:33:00Z">
        <w:r w:rsidDel="005E2CC0">
          <w:delText xml:space="preserve">Fühlen Sie sich durch die genutzten Quellen ausreichend über die Erkrankung informiert? </w:delText>
        </w:r>
      </w:del>
    </w:p>
    <w:p w14:paraId="1A501D0D" w14:textId="1975D774" w:rsidR="001E2116" w:rsidDel="005E2CC0" w:rsidRDefault="001E2116" w:rsidP="001E2116">
      <w:pPr>
        <w:pStyle w:val="Textkrper"/>
        <w:numPr>
          <w:ilvl w:val="2"/>
          <w:numId w:val="66"/>
        </w:numPr>
        <w:suppressAutoHyphens/>
        <w:spacing w:line="252" w:lineRule="auto"/>
        <w:rPr>
          <w:del w:id="474" w:author="david pedrosa" w:date="2022-02-21T12:33:00Z"/>
        </w:rPr>
      </w:pPr>
      <w:del w:id="475" w:author="david pedrosa" w:date="2022-02-21T12:33:00Z">
        <w:r w:rsidDel="005E2CC0">
          <w:delText>Ja</w:delText>
        </w:r>
      </w:del>
    </w:p>
    <w:p w14:paraId="0E772FCD" w14:textId="55734C69" w:rsidR="001E2116" w:rsidRPr="005E688A" w:rsidDel="005E2CC0" w:rsidRDefault="001E2116" w:rsidP="001E2116">
      <w:pPr>
        <w:pStyle w:val="Textkrper"/>
        <w:numPr>
          <w:ilvl w:val="2"/>
          <w:numId w:val="66"/>
        </w:numPr>
        <w:suppressAutoHyphens/>
        <w:spacing w:line="252" w:lineRule="auto"/>
        <w:rPr>
          <w:del w:id="476" w:author="david pedrosa" w:date="2022-02-21T12:33:00Z"/>
        </w:rPr>
      </w:pPr>
      <w:del w:id="477" w:author="david pedrosa" w:date="2022-02-21T12:33:00Z">
        <w:r w:rsidDel="005E2CC0">
          <w:delText>Nein</w:delText>
        </w:r>
      </w:del>
    </w:p>
    <w:p w14:paraId="0D71882B" w14:textId="5FB40894" w:rsidR="001E2116" w:rsidDel="005E2CC0" w:rsidRDefault="001E2116" w:rsidP="001E2116">
      <w:pPr>
        <w:pStyle w:val="Textkrper"/>
        <w:numPr>
          <w:ilvl w:val="0"/>
          <w:numId w:val="66"/>
        </w:numPr>
        <w:suppressAutoHyphens/>
        <w:spacing w:line="252" w:lineRule="auto"/>
        <w:rPr>
          <w:del w:id="478" w:author="david pedrosa" w:date="2022-02-21T12:33:00Z"/>
        </w:rPr>
      </w:pPr>
      <w:del w:id="479" w:author="david pedrosa" w:date="2022-02-21T12:33:00Z">
        <w:r w:rsidDel="005E2CC0">
          <w:delText>Nein</w:delText>
        </w:r>
        <w:r w:rsidRPr="005E688A" w:rsidDel="005E2CC0">
          <w:delText xml:space="preserve"> </w:delText>
        </w:r>
      </w:del>
    </w:p>
    <w:p w14:paraId="5781920A" w14:textId="18BA0A35" w:rsidR="001E2116" w:rsidRPr="00473925" w:rsidDel="005E2CC0" w:rsidRDefault="001E2116" w:rsidP="001E2116">
      <w:pPr>
        <w:pStyle w:val="Textkrper"/>
        <w:suppressAutoHyphens/>
        <w:spacing w:line="252" w:lineRule="auto"/>
        <w:rPr>
          <w:del w:id="480" w:author="david pedrosa" w:date="2022-02-21T12:33:00Z"/>
        </w:rPr>
      </w:pPr>
    </w:p>
    <w:p w14:paraId="20CC8138" w14:textId="34265112" w:rsidR="001E2116" w:rsidDel="005E2CC0" w:rsidRDefault="001E2116" w:rsidP="001E2116">
      <w:pPr>
        <w:pStyle w:val="berschrift1"/>
        <w:rPr>
          <w:del w:id="481" w:author="david pedrosa" w:date="2022-02-21T12:33:00Z"/>
        </w:rPr>
      </w:pPr>
      <w:del w:id="482" w:author="david pedrosa" w:date="2022-02-21T12:33:00Z">
        <w:r w:rsidDel="005E2CC0">
          <w:delText>Unterstützungsangebot</w:delText>
        </w:r>
      </w:del>
    </w:p>
    <w:p w14:paraId="60861749" w14:textId="1972F13D" w:rsidR="001E2116" w:rsidDel="005E2CC0" w:rsidRDefault="001E2116" w:rsidP="001E2116">
      <w:pPr>
        <w:rPr>
          <w:del w:id="483" w:author="david pedrosa" w:date="2022-02-21T12:33:00Z"/>
        </w:rPr>
      </w:pPr>
      <w:del w:id="484" w:author="david pedrosa" w:date="2022-02-21T12:33:00Z">
        <w:r w:rsidDel="005E2CC0">
          <w:delText xml:space="preserve">Neben dem bestehenden Unterstützungsangebot für Patienten liegen uns Ihre persönlichen Bedürfnisse als Angehöriger eines Parkinson-Patienten am Herzen. Wir planen aus diesem Grund für Sie die Entwicklung eines bedarfsgerechten Unterstützungsangebots. Die folgenden Fragen beziehen sich auf Ihre Wünsche für ein solches Programm. </w:delText>
        </w:r>
      </w:del>
    </w:p>
    <w:p w14:paraId="13383279" w14:textId="699D6349" w:rsidR="001E2116" w:rsidRPr="00746FFA" w:rsidDel="005E2CC0" w:rsidRDefault="001E2116" w:rsidP="001E2116">
      <w:pPr>
        <w:rPr>
          <w:del w:id="485" w:author="david pedrosa" w:date="2022-02-21T12:33:00Z"/>
        </w:rPr>
      </w:pPr>
    </w:p>
    <w:p w14:paraId="6DF51576" w14:textId="55F6D537" w:rsidR="001E2116" w:rsidRPr="004D10C7" w:rsidDel="005E2CC0" w:rsidRDefault="001E2116" w:rsidP="001E2116">
      <w:pPr>
        <w:rPr>
          <w:del w:id="486" w:author="david pedrosa" w:date="2022-02-21T12:33:00Z"/>
        </w:rPr>
      </w:pPr>
      <w:del w:id="487" w:author="david pedrosa" w:date="2022-02-21T12:33:00Z">
        <w:r w:rsidRPr="004D10C7" w:rsidDel="005E2CC0">
          <w:delText>Welche Aspekte müssten ein Unterstützungsprogramm umfassen?</w:delText>
        </w:r>
      </w:del>
    </w:p>
    <w:p w14:paraId="6E4530F9" w14:textId="6C98DF54" w:rsidR="001E2116" w:rsidDel="005E2CC0" w:rsidRDefault="001E2116" w:rsidP="001E2116">
      <w:pPr>
        <w:pStyle w:val="Textkrper"/>
        <w:numPr>
          <w:ilvl w:val="0"/>
          <w:numId w:val="66"/>
        </w:numPr>
        <w:suppressAutoHyphens/>
        <w:spacing w:line="252" w:lineRule="auto"/>
        <w:rPr>
          <w:del w:id="488" w:author="david pedrosa" w:date="2022-02-21T12:33:00Z"/>
        </w:rPr>
      </w:pPr>
      <w:del w:id="489" w:author="david pedrosa" w:date="2022-02-21T12:33:00Z">
        <w:r w:rsidRPr="004D10C7" w:rsidDel="005E2CC0">
          <w:delText xml:space="preserve">Stressmanagement, </w:delText>
        </w:r>
        <w:r w:rsidDel="005E2CC0">
          <w:delText xml:space="preserve">zur </w:delText>
        </w:r>
        <w:r w:rsidRPr="004D10C7" w:rsidDel="005E2CC0">
          <w:delText xml:space="preserve">Bewältigung von emotionaler Belastung </w:delText>
        </w:r>
      </w:del>
    </w:p>
    <w:p w14:paraId="6F74A9E1" w14:textId="3FBC9D2A" w:rsidR="001E2116" w:rsidDel="005E2CC0" w:rsidRDefault="001E2116" w:rsidP="001E2116">
      <w:pPr>
        <w:pStyle w:val="Textkrper"/>
        <w:numPr>
          <w:ilvl w:val="1"/>
          <w:numId w:val="66"/>
        </w:numPr>
        <w:suppressAutoHyphens/>
        <w:spacing w:line="252" w:lineRule="auto"/>
        <w:rPr>
          <w:del w:id="490" w:author="david pedrosa" w:date="2022-02-21T12:33:00Z"/>
        </w:rPr>
      </w:pPr>
      <w:del w:id="491" w:author="david pedrosa" w:date="2022-02-21T12:33:00Z">
        <w:r w:rsidDel="005E2CC0">
          <w:delText>Welcher Rahmen wäre dafür aus Ihrer Sicht sinnvoll?</w:delText>
        </w:r>
      </w:del>
    </w:p>
    <w:p w14:paraId="69A60C74" w14:textId="3757FD2F" w:rsidR="001E2116" w:rsidDel="005E2CC0" w:rsidRDefault="001E2116" w:rsidP="001E2116">
      <w:pPr>
        <w:pStyle w:val="Textkrper"/>
        <w:numPr>
          <w:ilvl w:val="2"/>
          <w:numId w:val="66"/>
        </w:numPr>
        <w:suppressAutoHyphens/>
        <w:spacing w:line="252" w:lineRule="auto"/>
        <w:rPr>
          <w:del w:id="492" w:author="david pedrosa" w:date="2022-02-21T12:33:00Z"/>
        </w:rPr>
      </w:pPr>
      <w:del w:id="493" w:author="david pedrosa" w:date="2022-02-21T12:33:00Z">
        <w:r w:rsidDel="005E2CC0">
          <w:delText>Gruppenintervention</w:delText>
        </w:r>
      </w:del>
    </w:p>
    <w:p w14:paraId="2238B7C0" w14:textId="4598CF69" w:rsidR="001E2116" w:rsidDel="005E2CC0" w:rsidRDefault="001E2116" w:rsidP="001E2116">
      <w:pPr>
        <w:pStyle w:val="Textkrper"/>
        <w:numPr>
          <w:ilvl w:val="2"/>
          <w:numId w:val="66"/>
        </w:numPr>
        <w:suppressAutoHyphens/>
        <w:spacing w:line="252" w:lineRule="auto"/>
        <w:rPr>
          <w:del w:id="494" w:author="david pedrosa" w:date="2022-02-21T12:33:00Z"/>
        </w:rPr>
      </w:pPr>
      <w:del w:id="495" w:author="david pedrosa" w:date="2022-02-21T12:33:00Z">
        <w:r w:rsidDel="005E2CC0">
          <w:delText xml:space="preserve">Einzelgespräch </w:delText>
        </w:r>
      </w:del>
    </w:p>
    <w:p w14:paraId="74EE1305" w14:textId="1259D919" w:rsidR="001E2116" w:rsidDel="005E2CC0" w:rsidRDefault="001E2116" w:rsidP="001E2116">
      <w:pPr>
        <w:pStyle w:val="Textkrper"/>
        <w:numPr>
          <w:ilvl w:val="2"/>
          <w:numId w:val="66"/>
        </w:numPr>
        <w:suppressAutoHyphens/>
        <w:spacing w:line="252" w:lineRule="auto"/>
        <w:rPr>
          <w:del w:id="496" w:author="david pedrosa" w:date="2022-02-21T12:33:00Z"/>
        </w:rPr>
      </w:pPr>
      <w:del w:id="497" w:author="david pedrosa" w:date="2022-02-21T12:33:00Z">
        <w:r w:rsidDel="005E2CC0">
          <w:delText>E-Learning Angebot über eine internetbasierte Plattform oder App</w:delText>
        </w:r>
      </w:del>
    </w:p>
    <w:p w14:paraId="6C5C9196" w14:textId="04DC553B" w:rsidR="001E2116" w:rsidRPr="004D10C7" w:rsidDel="005E2CC0" w:rsidRDefault="001E2116" w:rsidP="001E2116">
      <w:pPr>
        <w:pStyle w:val="Textkrper"/>
        <w:numPr>
          <w:ilvl w:val="2"/>
          <w:numId w:val="66"/>
        </w:numPr>
        <w:suppressAutoHyphens/>
        <w:spacing w:line="252" w:lineRule="auto"/>
        <w:rPr>
          <w:del w:id="498" w:author="david pedrosa" w:date="2022-02-21T12:33:00Z"/>
        </w:rPr>
      </w:pPr>
      <w:del w:id="499" w:author="david pedrosa" w:date="2022-02-21T12:33:00Z">
        <w:r w:rsidDel="005E2CC0">
          <w:delText xml:space="preserve">Sonstiges: </w:delText>
        </w:r>
        <w:r w:rsidDel="005E2CC0">
          <w:softHyphen/>
        </w:r>
        <w:r w:rsidDel="005E2CC0">
          <w:softHyphen/>
        </w:r>
        <w:r w:rsidDel="005E2CC0">
          <w:softHyphen/>
        </w:r>
        <w:r w:rsidDel="005E2CC0">
          <w:softHyphen/>
        </w:r>
        <w:r w:rsidDel="005E2CC0">
          <w:softHyphen/>
          <w:delText>________________________________</w:delText>
        </w:r>
      </w:del>
    </w:p>
    <w:p w14:paraId="364A218D" w14:textId="0A13A8C5" w:rsidR="001E2116" w:rsidDel="005E2CC0" w:rsidRDefault="001E2116" w:rsidP="001E2116">
      <w:pPr>
        <w:pStyle w:val="Textkrper"/>
        <w:numPr>
          <w:ilvl w:val="0"/>
          <w:numId w:val="66"/>
        </w:numPr>
        <w:suppressAutoHyphens/>
        <w:spacing w:line="252" w:lineRule="auto"/>
        <w:rPr>
          <w:del w:id="500" w:author="david pedrosa" w:date="2022-02-21T12:33:00Z"/>
        </w:rPr>
      </w:pPr>
      <w:del w:id="501" w:author="david pedrosa" w:date="2022-02-21T12:33:00Z">
        <w:r w:rsidRPr="004D10C7" w:rsidDel="005E2CC0">
          <w:delText xml:space="preserve">verschiedene Informationsmodule </w:delText>
        </w:r>
      </w:del>
    </w:p>
    <w:p w14:paraId="54F5F404" w14:textId="2F3E4730" w:rsidR="001E2116" w:rsidDel="005E2CC0" w:rsidRDefault="001E2116" w:rsidP="001E2116">
      <w:pPr>
        <w:pStyle w:val="Textkrper"/>
        <w:numPr>
          <w:ilvl w:val="1"/>
          <w:numId w:val="66"/>
        </w:numPr>
        <w:suppressAutoHyphens/>
        <w:spacing w:line="252" w:lineRule="auto"/>
        <w:rPr>
          <w:del w:id="502" w:author="david pedrosa" w:date="2022-02-21T12:33:00Z"/>
        </w:rPr>
      </w:pPr>
      <w:del w:id="503" w:author="david pedrosa" w:date="2022-02-21T12:33:00Z">
        <w:r w:rsidDel="005E2CC0">
          <w:delText>Welcher Rahmen wäre dafür aus Ihrer Sicht sinnvoll?</w:delText>
        </w:r>
      </w:del>
    </w:p>
    <w:p w14:paraId="7A9F1677" w14:textId="033DCA11" w:rsidR="001E2116" w:rsidDel="005E2CC0" w:rsidRDefault="001E2116" w:rsidP="001E2116">
      <w:pPr>
        <w:pStyle w:val="Textkrper"/>
        <w:numPr>
          <w:ilvl w:val="2"/>
          <w:numId w:val="66"/>
        </w:numPr>
        <w:suppressAutoHyphens/>
        <w:spacing w:line="252" w:lineRule="auto"/>
        <w:rPr>
          <w:del w:id="504" w:author="david pedrosa" w:date="2022-02-21T12:33:00Z"/>
        </w:rPr>
      </w:pPr>
      <w:del w:id="505" w:author="david pedrosa" w:date="2022-02-21T12:33:00Z">
        <w:r w:rsidDel="005E2CC0">
          <w:delText>Gruppenintervention</w:delText>
        </w:r>
      </w:del>
    </w:p>
    <w:p w14:paraId="442DCB57" w14:textId="747DA88B" w:rsidR="001E2116" w:rsidDel="005E2CC0" w:rsidRDefault="001E2116" w:rsidP="001E2116">
      <w:pPr>
        <w:pStyle w:val="Textkrper"/>
        <w:numPr>
          <w:ilvl w:val="2"/>
          <w:numId w:val="66"/>
        </w:numPr>
        <w:suppressAutoHyphens/>
        <w:spacing w:line="252" w:lineRule="auto"/>
        <w:rPr>
          <w:del w:id="506" w:author="david pedrosa" w:date="2022-02-21T12:33:00Z"/>
        </w:rPr>
      </w:pPr>
      <w:del w:id="507" w:author="david pedrosa" w:date="2022-02-21T12:33:00Z">
        <w:r w:rsidDel="005E2CC0">
          <w:delText xml:space="preserve">Einzelgespräch </w:delText>
        </w:r>
      </w:del>
    </w:p>
    <w:p w14:paraId="2BDEA90A" w14:textId="0CB7E904" w:rsidR="001E2116" w:rsidDel="005E2CC0" w:rsidRDefault="001E2116" w:rsidP="001E2116">
      <w:pPr>
        <w:pStyle w:val="Textkrper"/>
        <w:numPr>
          <w:ilvl w:val="2"/>
          <w:numId w:val="66"/>
        </w:numPr>
        <w:suppressAutoHyphens/>
        <w:spacing w:line="252" w:lineRule="auto"/>
        <w:rPr>
          <w:del w:id="508" w:author="david pedrosa" w:date="2022-02-21T12:33:00Z"/>
        </w:rPr>
      </w:pPr>
      <w:del w:id="509" w:author="david pedrosa" w:date="2022-02-21T12:33:00Z">
        <w:r w:rsidDel="005E2CC0">
          <w:delText>E-Learning Angebot über eine internetbasierte Plattform oder App</w:delText>
        </w:r>
      </w:del>
    </w:p>
    <w:p w14:paraId="1807B5B5" w14:textId="05D44550" w:rsidR="001E2116" w:rsidRPr="004D10C7" w:rsidDel="005E2CC0" w:rsidRDefault="001E2116" w:rsidP="001E2116">
      <w:pPr>
        <w:pStyle w:val="Textkrper"/>
        <w:numPr>
          <w:ilvl w:val="2"/>
          <w:numId w:val="66"/>
        </w:numPr>
        <w:suppressAutoHyphens/>
        <w:spacing w:line="252" w:lineRule="auto"/>
        <w:rPr>
          <w:del w:id="510" w:author="david pedrosa" w:date="2022-02-21T12:33:00Z"/>
        </w:rPr>
      </w:pPr>
      <w:del w:id="511" w:author="david pedrosa" w:date="2022-02-21T12:33:00Z">
        <w:r w:rsidDel="005E2CC0">
          <w:delText xml:space="preserve">Sonstiges: </w:delText>
        </w:r>
        <w:r w:rsidDel="005E2CC0">
          <w:softHyphen/>
        </w:r>
        <w:r w:rsidDel="005E2CC0">
          <w:softHyphen/>
        </w:r>
        <w:r w:rsidDel="005E2CC0">
          <w:softHyphen/>
        </w:r>
        <w:r w:rsidDel="005E2CC0">
          <w:softHyphen/>
        </w:r>
        <w:r w:rsidDel="005E2CC0">
          <w:softHyphen/>
          <w:delText>________________________________</w:delText>
        </w:r>
      </w:del>
    </w:p>
    <w:p w14:paraId="7AD2A8C2" w14:textId="3B73CA75" w:rsidR="001E2116" w:rsidDel="005E2CC0" w:rsidRDefault="001E2116" w:rsidP="001E2116">
      <w:pPr>
        <w:pStyle w:val="Textkrper"/>
        <w:numPr>
          <w:ilvl w:val="1"/>
          <w:numId w:val="66"/>
        </w:numPr>
        <w:suppressAutoHyphens/>
        <w:spacing w:line="252" w:lineRule="auto"/>
        <w:rPr>
          <w:del w:id="512" w:author="david pedrosa" w:date="2022-02-21T12:33:00Z"/>
        </w:rPr>
      </w:pPr>
      <w:del w:id="513" w:author="david pedrosa" w:date="2022-02-21T12:33:00Z">
        <w:r w:rsidDel="005E2CC0">
          <w:delText xml:space="preserve">Welchen Inhalt müssten die Informationsmodule haben, damit Sie sich dafür interessieren könnten? </w:delText>
        </w:r>
      </w:del>
    </w:p>
    <w:p w14:paraId="7EA109AB" w14:textId="642AAD6A" w:rsidR="001E2116" w:rsidDel="005E2CC0" w:rsidRDefault="001E2116" w:rsidP="001E2116">
      <w:pPr>
        <w:pStyle w:val="Textkrper"/>
        <w:numPr>
          <w:ilvl w:val="2"/>
          <w:numId w:val="66"/>
        </w:numPr>
        <w:suppressAutoHyphens/>
        <w:spacing w:line="252" w:lineRule="auto"/>
        <w:rPr>
          <w:del w:id="514" w:author="david pedrosa" w:date="2022-02-21T12:33:00Z"/>
        </w:rPr>
      </w:pPr>
      <w:del w:id="515" w:author="david pedrosa" w:date="2022-02-21T12:33:00Z">
        <w:r w:rsidDel="005E2CC0">
          <w:delText>Krankheitsentstehung</w:delText>
        </w:r>
      </w:del>
    </w:p>
    <w:p w14:paraId="02FCD43E" w14:textId="73DB1B6C" w:rsidR="001E2116" w:rsidDel="005E2CC0" w:rsidRDefault="001E2116" w:rsidP="001E2116">
      <w:pPr>
        <w:pStyle w:val="Textkrper"/>
        <w:numPr>
          <w:ilvl w:val="2"/>
          <w:numId w:val="66"/>
        </w:numPr>
        <w:suppressAutoHyphens/>
        <w:spacing w:line="252" w:lineRule="auto"/>
        <w:rPr>
          <w:del w:id="516" w:author="david pedrosa" w:date="2022-02-21T12:33:00Z"/>
        </w:rPr>
      </w:pPr>
      <w:del w:id="517" w:author="david pedrosa" w:date="2022-02-21T12:33:00Z">
        <w:r w:rsidDel="005E2CC0">
          <w:delText>Motorische und nicht-motorische Symptome</w:delText>
        </w:r>
      </w:del>
    </w:p>
    <w:p w14:paraId="38671063" w14:textId="37B7F346" w:rsidR="001E2116" w:rsidDel="005E2CC0" w:rsidRDefault="001E2116" w:rsidP="001E2116">
      <w:pPr>
        <w:pStyle w:val="Textkrper"/>
        <w:numPr>
          <w:ilvl w:val="2"/>
          <w:numId w:val="66"/>
        </w:numPr>
        <w:suppressAutoHyphens/>
        <w:spacing w:line="252" w:lineRule="auto"/>
        <w:rPr>
          <w:del w:id="518" w:author="david pedrosa" w:date="2022-02-21T12:33:00Z"/>
        </w:rPr>
      </w:pPr>
      <w:del w:id="519" w:author="david pedrosa" w:date="2022-02-21T12:33:00Z">
        <w:r w:rsidDel="005E2CC0">
          <w:delText>Diagnostik</w:delText>
        </w:r>
      </w:del>
    </w:p>
    <w:p w14:paraId="64EC72D7" w14:textId="26FC93C8" w:rsidR="001E2116" w:rsidDel="005E2CC0" w:rsidRDefault="001E2116" w:rsidP="001E2116">
      <w:pPr>
        <w:pStyle w:val="Textkrper"/>
        <w:numPr>
          <w:ilvl w:val="2"/>
          <w:numId w:val="66"/>
        </w:numPr>
        <w:suppressAutoHyphens/>
        <w:spacing w:line="252" w:lineRule="auto"/>
        <w:rPr>
          <w:del w:id="520" w:author="david pedrosa" w:date="2022-02-21T12:33:00Z"/>
        </w:rPr>
      </w:pPr>
      <w:del w:id="521" w:author="david pedrosa" w:date="2022-02-21T12:33:00Z">
        <w:r w:rsidDel="005E2CC0">
          <w:lastRenderedPageBreak/>
          <w:delText>Therapiemöglichkeiten</w:delText>
        </w:r>
      </w:del>
    </w:p>
    <w:p w14:paraId="5DFEA0E2" w14:textId="42BE20D8" w:rsidR="001E2116" w:rsidDel="005E2CC0" w:rsidRDefault="001E2116" w:rsidP="001E2116">
      <w:pPr>
        <w:pStyle w:val="Textkrper"/>
        <w:numPr>
          <w:ilvl w:val="3"/>
          <w:numId w:val="66"/>
        </w:numPr>
        <w:suppressAutoHyphens/>
        <w:spacing w:line="252" w:lineRule="auto"/>
        <w:rPr>
          <w:del w:id="522" w:author="david pedrosa" w:date="2022-02-21T12:33:00Z"/>
        </w:rPr>
      </w:pPr>
      <w:del w:id="523" w:author="david pedrosa" w:date="2022-02-21T12:33:00Z">
        <w:r w:rsidDel="005E2CC0">
          <w:delText xml:space="preserve">Welche Therapiemöglichkeiten wären dabei besonders interessant für Sie? </w:delText>
        </w:r>
      </w:del>
    </w:p>
    <w:p w14:paraId="0C6EE4D5" w14:textId="12FED95C" w:rsidR="001E2116" w:rsidDel="005E2CC0" w:rsidRDefault="001E2116" w:rsidP="001E2116">
      <w:pPr>
        <w:pStyle w:val="Textkrper"/>
        <w:numPr>
          <w:ilvl w:val="4"/>
          <w:numId w:val="66"/>
        </w:numPr>
        <w:suppressAutoHyphens/>
        <w:spacing w:line="252" w:lineRule="auto"/>
        <w:rPr>
          <w:del w:id="524" w:author="david pedrosa" w:date="2022-02-21T12:33:00Z"/>
        </w:rPr>
      </w:pPr>
      <w:del w:id="525" w:author="david pedrosa" w:date="2022-02-21T12:33:00Z">
        <w:r w:rsidDel="005E2CC0">
          <w:delText xml:space="preserve">Medikamentöse Therapieoptionen </w:delText>
        </w:r>
      </w:del>
    </w:p>
    <w:p w14:paraId="154D73FB" w14:textId="55E55E8F" w:rsidR="001E2116" w:rsidDel="005E2CC0" w:rsidRDefault="001E2116" w:rsidP="001E2116">
      <w:pPr>
        <w:pStyle w:val="Textkrper"/>
        <w:numPr>
          <w:ilvl w:val="4"/>
          <w:numId w:val="66"/>
        </w:numPr>
        <w:suppressAutoHyphens/>
        <w:spacing w:line="252" w:lineRule="auto"/>
        <w:rPr>
          <w:del w:id="526" w:author="david pedrosa" w:date="2022-02-21T12:33:00Z"/>
        </w:rPr>
      </w:pPr>
      <w:del w:id="527" w:author="david pedrosa" w:date="2022-02-21T12:33:00Z">
        <w:r w:rsidDel="005E2CC0">
          <w:delText xml:space="preserve">Tiefe Hirnstimulation </w:delText>
        </w:r>
      </w:del>
    </w:p>
    <w:p w14:paraId="57672B4A" w14:textId="5B69805E" w:rsidR="001E2116" w:rsidDel="005E2CC0" w:rsidRDefault="001E2116" w:rsidP="001E2116">
      <w:pPr>
        <w:pStyle w:val="Textkrper"/>
        <w:numPr>
          <w:ilvl w:val="4"/>
          <w:numId w:val="66"/>
        </w:numPr>
        <w:suppressAutoHyphens/>
        <w:spacing w:line="252" w:lineRule="auto"/>
        <w:rPr>
          <w:del w:id="528" w:author="david pedrosa" w:date="2022-02-21T12:33:00Z"/>
        </w:rPr>
      </w:pPr>
      <w:del w:id="529" w:author="david pedrosa" w:date="2022-02-21T12:33:00Z">
        <w:r w:rsidDel="005E2CC0">
          <w:delText>Kontinuierliche Gabe von L-Dopa über eine gastrointestinale Sonde</w:delText>
        </w:r>
      </w:del>
    </w:p>
    <w:p w14:paraId="2BF49E2F" w14:textId="2196775D" w:rsidR="001E2116" w:rsidDel="005E2CC0" w:rsidRDefault="001E2116" w:rsidP="001E2116">
      <w:pPr>
        <w:pStyle w:val="Textkrper"/>
        <w:numPr>
          <w:ilvl w:val="4"/>
          <w:numId w:val="66"/>
        </w:numPr>
        <w:suppressAutoHyphens/>
        <w:spacing w:line="252" w:lineRule="auto"/>
        <w:rPr>
          <w:del w:id="530" w:author="david pedrosa" w:date="2022-02-21T12:33:00Z"/>
        </w:rPr>
      </w:pPr>
      <w:del w:id="531" w:author="david pedrosa" w:date="2022-02-21T12:33:00Z">
        <w:r w:rsidDel="005E2CC0">
          <w:delText>Bewegungstherapien wie z.B. Physiotherapie, Ergotherapie, Tai Chi, Yoga</w:delText>
        </w:r>
      </w:del>
    </w:p>
    <w:p w14:paraId="626544EB" w14:textId="246DE2E9" w:rsidR="001E2116" w:rsidDel="005E2CC0" w:rsidRDefault="001E2116" w:rsidP="001E2116">
      <w:pPr>
        <w:pStyle w:val="Textkrper"/>
        <w:numPr>
          <w:ilvl w:val="4"/>
          <w:numId w:val="66"/>
        </w:numPr>
        <w:suppressAutoHyphens/>
        <w:spacing w:line="252" w:lineRule="auto"/>
        <w:rPr>
          <w:del w:id="532" w:author="david pedrosa" w:date="2022-02-21T12:33:00Z"/>
        </w:rPr>
      </w:pPr>
      <w:del w:id="533" w:author="david pedrosa" w:date="2022-02-21T12:33:00Z">
        <w:r w:rsidDel="005E2CC0">
          <w:delText>Logopädie</w:delText>
        </w:r>
      </w:del>
    </w:p>
    <w:p w14:paraId="6211CF06" w14:textId="26A6B9FF" w:rsidR="001E2116" w:rsidDel="005E2CC0" w:rsidRDefault="001E2116" w:rsidP="001E2116">
      <w:pPr>
        <w:pStyle w:val="Textkrper"/>
        <w:numPr>
          <w:ilvl w:val="4"/>
          <w:numId w:val="66"/>
        </w:numPr>
        <w:suppressAutoHyphens/>
        <w:spacing w:line="252" w:lineRule="auto"/>
        <w:rPr>
          <w:del w:id="534" w:author="david pedrosa" w:date="2022-02-21T12:33:00Z"/>
        </w:rPr>
      </w:pPr>
      <w:del w:id="535" w:author="david pedrosa" w:date="2022-02-21T12:33:00Z">
        <w:r w:rsidDel="005E2CC0">
          <w:delText>Musik-. Theater-, Tanz- und Kunsttherapie</w:delText>
        </w:r>
      </w:del>
    </w:p>
    <w:p w14:paraId="60400958" w14:textId="653A2BB3" w:rsidR="001E2116" w:rsidDel="005E2CC0" w:rsidRDefault="001E2116" w:rsidP="001E2116">
      <w:pPr>
        <w:pStyle w:val="Textkrper"/>
        <w:numPr>
          <w:ilvl w:val="4"/>
          <w:numId w:val="66"/>
        </w:numPr>
        <w:suppressAutoHyphens/>
        <w:spacing w:line="252" w:lineRule="auto"/>
        <w:rPr>
          <w:del w:id="536" w:author="david pedrosa" w:date="2022-02-21T12:33:00Z"/>
        </w:rPr>
      </w:pPr>
      <w:del w:id="537" w:author="david pedrosa" w:date="2022-02-21T12:33:00Z">
        <w:r w:rsidDel="005E2CC0">
          <w:delText xml:space="preserve">Sonstiges: </w:delText>
        </w:r>
        <w:r w:rsidDel="005E2CC0">
          <w:softHyphen/>
        </w:r>
        <w:r w:rsidDel="005E2CC0">
          <w:softHyphen/>
        </w:r>
        <w:r w:rsidDel="005E2CC0">
          <w:softHyphen/>
        </w:r>
        <w:r w:rsidDel="005E2CC0">
          <w:softHyphen/>
        </w:r>
        <w:r w:rsidDel="005E2CC0">
          <w:softHyphen/>
        </w:r>
        <w:r w:rsidDel="005E2CC0">
          <w:softHyphen/>
          <w:delText>___________________________</w:delText>
        </w:r>
      </w:del>
    </w:p>
    <w:p w14:paraId="13B371F4" w14:textId="03AB577C" w:rsidR="001E2116" w:rsidDel="005E2CC0" w:rsidRDefault="001E2116" w:rsidP="001E2116">
      <w:pPr>
        <w:pStyle w:val="Textkrper"/>
        <w:numPr>
          <w:ilvl w:val="2"/>
          <w:numId w:val="66"/>
        </w:numPr>
        <w:suppressAutoHyphens/>
        <w:spacing w:line="252" w:lineRule="auto"/>
        <w:rPr>
          <w:del w:id="538" w:author="david pedrosa" w:date="2022-02-21T12:33:00Z"/>
        </w:rPr>
      </w:pPr>
      <w:del w:id="539" w:author="david pedrosa" w:date="2022-02-21T12:33:00Z">
        <w:r w:rsidDel="005E2CC0">
          <w:delText>Wirkungsschwankungen der Medikation</w:delText>
        </w:r>
      </w:del>
    </w:p>
    <w:p w14:paraId="66275037" w14:textId="5F47E146" w:rsidR="001E2116" w:rsidDel="005E2CC0" w:rsidRDefault="001E2116" w:rsidP="001E2116">
      <w:pPr>
        <w:pStyle w:val="Textkrper"/>
        <w:numPr>
          <w:ilvl w:val="2"/>
          <w:numId w:val="66"/>
        </w:numPr>
        <w:suppressAutoHyphens/>
        <w:spacing w:line="252" w:lineRule="auto"/>
        <w:rPr>
          <w:del w:id="540" w:author="david pedrosa" w:date="2022-02-21T12:33:00Z"/>
        </w:rPr>
      </w:pPr>
      <w:del w:id="541" w:author="david pedrosa" w:date="2022-02-21T12:33:00Z">
        <w:r w:rsidDel="005E2CC0">
          <w:delText>Pflege von Patienten mit Morbus Parkinson</w:delText>
        </w:r>
      </w:del>
    </w:p>
    <w:p w14:paraId="0D3D3F20" w14:textId="2AF9B65E" w:rsidR="001E2116" w:rsidDel="005E2CC0" w:rsidRDefault="001E2116" w:rsidP="001E2116">
      <w:pPr>
        <w:pStyle w:val="Textkrper"/>
        <w:numPr>
          <w:ilvl w:val="2"/>
          <w:numId w:val="66"/>
        </w:numPr>
        <w:suppressAutoHyphens/>
        <w:spacing w:line="252" w:lineRule="auto"/>
        <w:rPr>
          <w:del w:id="542" w:author="david pedrosa" w:date="2022-02-21T12:33:00Z"/>
        </w:rPr>
      </w:pPr>
      <w:del w:id="543" w:author="david pedrosa" w:date="2022-02-21T12:33:00Z">
        <w:r w:rsidDel="005E2CC0">
          <w:delText>Rechtliche Belange z.B. Patientenverfügung, Vorsorgevollmacht, Fahreignung</w:delText>
        </w:r>
      </w:del>
    </w:p>
    <w:p w14:paraId="01AB6CBF" w14:textId="48D5F722" w:rsidR="001E2116" w:rsidDel="005E2CC0" w:rsidRDefault="001E2116" w:rsidP="001E2116">
      <w:pPr>
        <w:pStyle w:val="Textkrper"/>
        <w:numPr>
          <w:ilvl w:val="2"/>
          <w:numId w:val="66"/>
        </w:numPr>
        <w:suppressAutoHyphens/>
        <w:spacing w:line="252" w:lineRule="auto"/>
        <w:rPr>
          <w:del w:id="544" w:author="david pedrosa" w:date="2022-02-21T12:33:00Z"/>
        </w:rPr>
      </w:pPr>
      <w:del w:id="545" w:author="david pedrosa" w:date="2022-02-21T12:33:00Z">
        <w:r w:rsidDel="005E2CC0">
          <w:delText>Demenz</w:delText>
        </w:r>
      </w:del>
    </w:p>
    <w:p w14:paraId="28777EC1" w14:textId="5376BC07" w:rsidR="001E2116" w:rsidDel="005E2CC0" w:rsidRDefault="001E2116" w:rsidP="001E2116">
      <w:pPr>
        <w:pStyle w:val="Textkrper"/>
        <w:numPr>
          <w:ilvl w:val="2"/>
          <w:numId w:val="66"/>
        </w:numPr>
        <w:suppressAutoHyphens/>
        <w:spacing w:line="252" w:lineRule="auto"/>
        <w:rPr>
          <w:del w:id="546" w:author="david pedrosa" w:date="2022-02-21T12:33:00Z"/>
        </w:rPr>
      </w:pPr>
      <w:del w:id="547" w:author="david pedrosa" w:date="2022-02-21T12:33:00Z">
        <w:r w:rsidDel="005E2CC0">
          <w:delText>Depressionen</w:delText>
        </w:r>
      </w:del>
    </w:p>
    <w:p w14:paraId="0B4681C5" w14:textId="72E49BB2" w:rsidR="001E2116" w:rsidDel="005E2CC0" w:rsidRDefault="001E2116" w:rsidP="001E2116">
      <w:pPr>
        <w:pStyle w:val="Textkrper"/>
        <w:numPr>
          <w:ilvl w:val="0"/>
          <w:numId w:val="66"/>
        </w:numPr>
        <w:suppressAutoHyphens/>
        <w:spacing w:line="252" w:lineRule="auto"/>
        <w:rPr>
          <w:del w:id="548" w:author="david pedrosa" w:date="2022-02-21T12:33:00Z"/>
        </w:rPr>
      </w:pPr>
      <w:del w:id="549" w:author="david pedrosa" w:date="2022-02-21T12:33:00Z">
        <w:r w:rsidRPr="004D10C7" w:rsidDel="005E2CC0">
          <w:delText xml:space="preserve">Erfahrungsaustausch mit anderen Angehörigen </w:delText>
        </w:r>
      </w:del>
    </w:p>
    <w:p w14:paraId="2AED09E8" w14:textId="4735EDB4" w:rsidR="001E2116" w:rsidDel="005E2CC0" w:rsidRDefault="001E2116" w:rsidP="001E2116">
      <w:pPr>
        <w:pStyle w:val="Textkrper"/>
        <w:numPr>
          <w:ilvl w:val="1"/>
          <w:numId w:val="66"/>
        </w:numPr>
        <w:suppressAutoHyphens/>
        <w:spacing w:line="252" w:lineRule="auto"/>
        <w:rPr>
          <w:del w:id="550" w:author="david pedrosa" w:date="2022-02-21T12:33:00Z"/>
        </w:rPr>
      </w:pPr>
      <w:del w:id="551" w:author="david pedrosa" w:date="2022-02-21T12:33:00Z">
        <w:r w:rsidDel="005E2CC0">
          <w:delText>Welcher Rahmen wäre dafür aus Ihrer Sicht sinnvoll?</w:delText>
        </w:r>
      </w:del>
    </w:p>
    <w:p w14:paraId="62A1CA9E" w14:textId="7AECFDE9" w:rsidR="001E2116" w:rsidDel="005E2CC0" w:rsidRDefault="001E2116" w:rsidP="001E2116">
      <w:pPr>
        <w:pStyle w:val="Textkrper"/>
        <w:numPr>
          <w:ilvl w:val="2"/>
          <w:numId w:val="66"/>
        </w:numPr>
        <w:suppressAutoHyphens/>
        <w:spacing w:line="252" w:lineRule="auto"/>
        <w:rPr>
          <w:del w:id="552" w:author="david pedrosa" w:date="2022-02-21T12:33:00Z"/>
        </w:rPr>
      </w:pPr>
      <w:del w:id="553" w:author="david pedrosa" w:date="2022-02-21T12:33:00Z">
        <w:r w:rsidDel="005E2CC0">
          <w:delText>Treffen in Gruppen</w:delText>
        </w:r>
      </w:del>
    </w:p>
    <w:p w14:paraId="73E6F838" w14:textId="70D5C695" w:rsidR="001E2116" w:rsidDel="005E2CC0" w:rsidRDefault="001E2116" w:rsidP="001E2116">
      <w:pPr>
        <w:pStyle w:val="Textkrper"/>
        <w:numPr>
          <w:ilvl w:val="2"/>
          <w:numId w:val="66"/>
        </w:numPr>
        <w:suppressAutoHyphens/>
        <w:spacing w:line="252" w:lineRule="auto"/>
        <w:rPr>
          <w:del w:id="554" w:author="david pedrosa" w:date="2022-02-21T12:33:00Z"/>
        </w:rPr>
      </w:pPr>
      <w:del w:id="555" w:author="david pedrosa" w:date="2022-02-21T12:33:00Z">
        <w:r w:rsidDel="005E2CC0">
          <w:delText xml:space="preserve">Einzelgespräch </w:delText>
        </w:r>
      </w:del>
    </w:p>
    <w:p w14:paraId="7ECD80F7" w14:textId="5430348B" w:rsidR="001E2116" w:rsidDel="005E2CC0" w:rsidRDefault="001E2116" w:rsidP="001E2116">
      <w:pPr>
        <w:pStyle w:val="Textkrper"/>
        <w:numPr>
          <w:ilvl w:val="2"/>
          <w:numId w:val="66"/>
        </w:numPr>
        <w:suppressAutoHyphens/>
        <w:spacing w:line="252" w:lineRule="auto"/>
        <w:rPr>
          <w:del w:id="556" w:author="david pedrosa" w:date="2022-02-21T12:33:00Z"/>
        </w:rPr>
      </w:pPr>
      <w:del w:id="557" w:author="david pedrosa" w:date="2022-02-21T12:33:00Z">
        <w:r w:rsidDel="005E2CC0">
          <w:delText>internetbasierte Plattform oder App</w:delText>
        </w:r>
      </w:del>
    </w:p>
    <w:p w14:paraId="2CD9710D" w14:textId="666CB3D7" w:rsidR="001E2116" w:rsidRPr="004D10C7" w:rsidDel="005E2CC0" w:rsidRDefault="001E2116" w:rsidP="001E2116">
      <w:pPr>
        <w:pStyle w:val="Textkrper"/>
        <w:numPr>
          <w:ilvl w:val="2"/>
          <w:numId w:val="66"/>
        </w:numPr>
        <w:suppressAutoHyphens/>
        <w:spacing w:line="252" w:lineRule="auto"/>
        <w:rPr>
          <w:del w:id="558" w:author="david pedrosa" w:date="2022-02-21T12:33:00Z"/>
        </w:rPr>
      </w:pPr>
      <w:del w:id="559" w:author="david pedrosa" w:date="2022-02-21T12:33:00Z">
        <w:r w:rsidDel="005E2CC0">
          <w:delText xml:space="preserve">Sonstiges: </w:delText>
        </w:r>
        <w:r w:rsidDel="005E2CC0">
          <w:softHyphen/>
        </w:r>
        <w:r w:rsidDel="005E2CC0">
          <w:softHyphen/>
        </w:r>
        <w:r w:rsidDel="005E2CC0">
          <w:softHyphen/>
        </w:r>
        <w:r w:rsidDel="005E2CC0">
          <w:softHyphen/>
        </w:r>
        <w:r w:rsidDel="005E2CC0">
          <w:softHyphen/>
          <w:delText>________________________________</w:delText>
        </w:r>
      </w:del>
    </w:p>
    <w:p w14:paraId="2CD2DA2A" w14:textId="0C5A22ED" w:rsidR="001E2116" w:rsidRPr="004D10C7" w:rsidDel="005E2CC0" w:rsidRDefault="001E2116" w:rsidP="001E2116">
      <w:pPr>
        <w:pStyle w:val="Textkrper"/>
        <w:numPr>
          <w:ilvl w:val="0"/>
          <w:numId w:val="66"/>
        </w:numPr>
        <w:suppressAutoHyphens/>
        <w:spacing w:line="252" w:lineRule="auto"/>
        <w:rPr>
          <w:del w:id="560" w:author="david pedrosa" w:date="2022-02-21T12:33:00Z"/>
        </w:rPr>
      </w:pPr>
      <w:del w:id="561" w:author="david pedrosa" w:date="2022-02-21T12:33:00Z">
        <w:r w:rsidRPr="004D10C7" w:rsidDel="005E2CC0">
          <w:delText>Sonstiges</w:delText>
        </w:r>
        <w:r w:rsidDel="005E2CC0">
          <w:delText xml:space="preserve">: </w:delText>
        </w:r>
        <w:r w:rsidDel="005E2CC0">
          <w:softHyphen/>
        </w:r>
        <w:r w:rsidDel="005E2CC0">
          <w:softHyphen/>
        </w:r>
        <w:r w:rsidDel="005E2CC0">
          <w:softHyphen/>
        </w:r>
        <w:r w:rsidDel="005E2CC0">
          <w:softHyphen/>
        </w:r>
        <w:r w:rsidDel="005E2CC0">
          <w:softHyphen/>
          <w:delText>________________________________</w:delText>
        </w:r>
      </w:del>
    </w:p>
    <w:p w14:paraId="300839F3" w14:textId="78FA9FE2" w:rsidR="001E2116" w:rsidRPr="00453909" w:rsidDel="005E2CC0" w:rsidRDefault="001E2116" w:rsidP="001E2116">
      <w:pPr>
        <w:rPr>
          <w:del w:id="562" w:author="david pedrosa" w:date="2022-02-21T12:33:00Z"/>
        </w:rPr>
      </w:pPr>
    </w:p>
    <w:p w14:paraId="46A3FE10" w14:textId="41D48D60" w:rsidR="001E2116" w:rsidDel="005E2CC0" w:rsidRDefault="001E2116" w:rsidP="001E2116">
      <w:pPr>
        <w:pStyle w:val="berschrift1"/>
        <w:rPr>
          <w:del w:id="563" w:author="david pedrosa" w:date="2022-02-21T12:33:00Z"/>
        </w:rPr>
      </w:pPr>
      <w:del w:id="564" w:author="david pedrosa" w:date="2022-02-21T12:33:00Z">
        <w:r w:rsidDel="005E2CC0">
          <w:delText>Wissensquiz zu Kenntnisstand über die Parkinson-Erkrankung</w:delText>
        </w:r>
      </w:del>
    </w:p>
    <w:p w14:paraId="1C567D0A" w14:textId="4AE8A212" w:rsidR="001E2116" w:rsidDel="005E2CC0" w:rsidRDefault="001E2116" w:rsidP="001E2116">
      <w:pPr>
        <w:rPr>
          <w:del w:id="565" w:author="david pedrosa" w:date="2022-02-21T12:33:00Z"/>
        </w:rPr>
      </w:pPr>
      <w:del w:id="566" w:author="david pedrosa" w:date="2022-02-21T12:33:00Z">
        <w:r w:rsidDel="005E2CC0">
          <w:delText xml:space="preserve">Bei diesem kleinen Wissensquiz wollen wir Sie nicht nach einem Schulsystem bewerten. Bezugnehmend auf die zuvor gestellten Fragen zur Entwicklung eines bedarfsgerechten Unterstützungsprogramms, wollen wir in diesem Abschnitt herausfinden, zu welchen Themen Sie bereits gut informiert sind und welche Themen noch weniger bekannt sind. </w:delText>
        </w:r>
      </w:del>
    </w:p>
    <w:p w14:paraId="3D079836" w14:textId="599E6614" w:rsidR="001E2116" w:rsidDel="005E2CC0" w:rsidRDefault="001E2116" w:rsidP="001E2116">
      <w:pPr>
        <w:rPr>
          <w:del w:id="567" w:author="david pedrosa" w:date="2022-02-21T12:33:00Z"/>
        </w:rPr>
      </w:pPr>
    </w:p>
    <w:p w14:paraId="67673691" w14:textId="3702C2AF" w:rsidR="001E2116" w:rsidRPr="003E4A57" w:rsidDel="005E2CC0" w:rsidRDefault="001E2116" w:rsidP="001E2116">
      <w:pPr>
        <w:tabs>
          <w:tab w:val="left" w:pos="3665"/>
        </w:tabs>
        <w:jc w:val="both"/>
        <w:rPr>
          <w:del w:id="568" w:author="david pedrosa" w:date="2022-02-21T12:33:00Z"/>
        </w:rPr>
      </w:pPr>
      <w:del w:id="569" w:author="david pedrosa" w:date="2022-02-21T12:33:00Z">
        <w:r w:rsidDel="005E2CC0">
          <w:delText xml:space="preserve">Beantworten Sie bitte alle Fragen möglichst spontan ohne die Zuhilfenahme von Suchmaschinen oder Buchmaterial und so gut Sie können. </w:delText>
        </w:r>
      </w:del>
    </w:p>
    <w:p w14:paraId="7DA5488A" w14:textId="7FF38D69" w:rsidR="001E2116" w:rsidDel="005E2CC0" w:rsidRDefault="001E2116" w:rsidP="001E2116">
      <w:pPr>
        <w:rPr>
          <w:del w:id="570" w:author="david pedrosa" w:date="2022-02-21T12:33:00Z"/>
        </w:rPr>
      </w:pPr>
    </w:p>
    <w:p w14:paraId="48DCDD9A" w14:textId="3D84ED2E" w:rsidR="001E2116" w:rsidDel="005E2CC0" w:rsidRDefault="001E2116" w:rsidP="001E2116">
      <w:pPr>
        <w:rPr>
          <w:del w:id="571" w:author="david pedrosa" w:date="2022-02-21T12:33:00Z"/>
        </w:rPr>
      </w:pPr>
      <w:del w:id="572" w:author="david pedrosa" w:date="2022-02-21T12:33:00Z">
        <w:r w:rsidDel="005E2CC0">
          <w:delText>Parkinson ist eine Erkrankung der/des ________?</w:delText>
        </w:r>
      </w:del>
    </w:p>
    <w:p w14:paraId="5C2E465E" w14:textId="2F8BD740" w:rsidR="001E2116" w:rsidRPr="003736D2" w:rsidDel="005E2CC0" w:rsidRDefault="001E2116" w:rsidP="001E2116">
      <w:pPr>
        <w:pStyle w:val="Textkrper"/>
        <w:numPr>
          <w:ilvl w:val="0"/>
          <w:numId w:val="66"/>
        </w:numPr>
        <w:suppressAutoHyphens/>
        <w:spacing w:line="252" w:lineRule="auto"/>
        <w:rPr>
          <w:del w:id="573" w:author="david pedrosa" w:date="2022-02-21T12:33:00Z"/>
        </w:rPr>
      </w:pPr>
      <w:del w:id="574" w:author="david pedrosa" w:date="2022-02-21T12:33:00Z">
        <w:r w:rsidRPr="003736D2" w:rsidDel="005E2CC0">
          <w:lastRenderedPageBreak/>
          <w:delText>Gehirns</w:delText>
        </w:r>
      </w:del>
    </w:p>
    <w:p w14:paraId="764E73CA" w14:textId="22CD8E6A" w:rsidR="001E2116" w:rsidRPr="003736D2" w:rsidDel="005E2CC0" w:rsidRDefault="001E2116" w:rsidP="001E2116">
      <w:pPr>
        <w:pStyle w:val="Textkrper"/>
        <w:numPr>
          <w:ilvl w:val="0"/>
          <w:numId w:val="66"/>
        </w:numPr>
        <w:suppressAutoHyphens/>
        <w:spacing w:line="252" w:lineRule="auto"/>
        <w:rPr>
          <w:del w:id="575" w:author="david pedrosa" w:date="2022-02-21T12:33:00Z"/>
        </w:rPr>
      </w:pPr>
      <w:del w:id="576" w:author="david pedrosa" w:date="2022-02-21T12:33:00Z">
        <w:r w:rsidRPr="003736D2" w:rsidDel="005E2CC0">
          <w:delText>Rückenmarks</w:delText>
        </w:r>
      </w:del>
    </w:p>
    <w:p w14:paraId="3ABCFEF3" w14:textId="42DD3C05" w:rsidR="001E2116" w:rsidRPr="003736D2" w:rsidDel="005E2CC0" w:rsidRDefault="001E2116" w:rsidP="001E2116">
      <w:pPr>
        <w:pStyle w:val="Textkrper"/>
        <w:numPr>
          <w:ilvl w:val="0"/>
          <w:numId w:val="66"/>
        </w:numPr>
        <w:suppressAutoHyphens/>
        <w:spacing w:line="252" w:lineRule="auto"/>
        <w:rPr>
          <w:del w:id="577" w:author="david pedrosa" w:date="2022-02-21T12:33:00Z"/>
        </w:rPr>
      </w:pPr>
      <w:del w:id="578" w:author="david pedrosa" w:date="2022-02-21T12:33:00Z">
        <w:r w:rsidRPr="003736D2" w:rsidDel="005E2CC0">
          <w:delText>Herzens</w:delText>
        </w:r>
      </w:del>
    </w:p>
    <w:p w14:paraId="7F8D7FC6" w14:textId="3C54588B" w:rsidR="001E2116" w:rsidRPr="003736D2" w:rsidDel="005E2CC0" w:rsidRDefault="001E2116" w:rsidP="001E2116">
      <w:pPr>
        <w:pStyle w:val="Textkrper"/>
        <w:numPr>
          <w:ilvl w:val="0"/>
          <w:numId w:val="66"/>
        </w:numPr>
        <w:suppressAutoHyphens/>
        <w:spacing w:line="252" w:lineRule="auto"/>
        <w:rPr>
          <w:del w:id="579" w:author="david pedrosa" w:date="2022-02-21T12:33:00Z"/>
        </w:rPr>
      </w:pPr>
      <w:del w:id="580" w:author="david pedrosa" w:date="2022-02-21T12:33:00Z">
        <w:r w:rsidRPr="003736D2" w:rsidDel="005E2CC0">
          <w:delText>Psyche</w:delText>
        </w:r>
      </w:del>
    </w:p>
    <w:p w14:paraId="726BC46A" w14:textId="0AD5A657" w:rsidR="001E2116" w:rsidRPr="003736D2" w:rsidDel="005E2CC0" w:rsidRDefault="001E2116" w:rsidP="001E2116">
      <w:pPr>
        <w:pStyle w:val="Textkrper"/>
        <w:numPr>
          <w:ilvl w:val="0"/>
          <w:numId w:val="66"/>
        </w:numPr>
        <w:suppressAutoHyphens/>
        <w:spacing w:line="252" w:lineRule="auto"/>
        <w:rPr>
          <w:del w:id="581" w:author="david pedrosa" w:date="2022-02-21T12:33:00Z"/>
        </w:rPr>
      </w:pPr>
      <w:del w:id="582" w:author="david pedrosa" w:date="2022-02-21T12:33:00Z">
        <w:r w:rsidRPr="003736D2" w:rsidDel="005E2CC0">
          <w:delText>Darms</w:delText>
        </w:r>
      </w:del>
    </w:p>
    <w:p w14:paraId="2B5B0F85" w14:textId="415B02EA" w:rsidR="001E2116" w:rsidRPr="003736D2" w:rsidDel="005E2CC0" w:rsidRDefault="001E2116" w:rsidP="001E2116">
      <w:pPr>
        <w:pStyle w:val="Textkrper"/>
        <w:numPr>
          <w:ilvl w:val="0"/>
          <w:numId w:val="66"/>
        </w:numPr>
        <w:suppressAutoHyphens/>
        <w:spacing w:line="252" w:lineRule="auto"/>
        <w:rPr>
          <w:del w:id="583" w:author="david pedrosa" w:date="2022-02-21T12:33:00Z"/>
        </w:rPr>
      </w:pPr>
      <w:del w:id="584" w:author="david pedrosa" w:date="2022-02-21T12:33:00Z">
        <w:r w:rsidRPr="003736D2" w:rsidDel="005E2CC0">
          <w:delText>Nieren</w:delText>
        </w:r>
      </w:del>
    </w:p>
    <w:p w14:paraId="5F6F2247" w14:textId="5B8BA465" w:rsidR="001E2116" w:rsidDel="005E2CC0" w:rsidRDefault="001E2116" w:rsidP="001E2116">
      <w:pPr>
        <w:rPr>
          <w:del w:id="585" w:author="david pedrosa" w:date="2022-02-21T12:33:00Z"/>
        </w:rPr>
      </w:pPr>
    </w:p>
    <w:p w14:paraId="4582EA24" w14:textId="2FC21AA0" w:rsidR="001E2116" w:rsidDel="005E2CC0" w:rsidRDefault="001E2116" w:rsidP="001E2116">
      <w:pPr>
        <w:rPr>
          <w:del w:id="586" w:author="david pedrosa" w:date="2022-02-21T12:33:00Z"/>
        </w:rPr>
      </w:pPr>
      <w:del w:id="587" w:author="david pedrosa" w:date="2022-02-21T12:33:00Z">
        <w:r w:rsidDel="005E2CC0">
          <w:delText xml:space="preserve">Ist die Parkinson-Krankheit </w:delText>
        </w:r>
        <w:r w:rsidRPr="00082954" w:rsidDel="005E2CC0">
          <w:delText>unheilbar</w:delText>
        </w:r>
        <w:r w:rsidDel="005E2CC0">
          <w:delText>?</w:delText>
        </w:r>
      </w:del>
    </w:p>
    <w:p w14:paraId="4A5D3394" w14:textId="448426CB" w:rsidR="001E2116" w:rsidRPr="00B3566D" w:rsidDel="005E2CC0" w:rsidRDefault="001E2116" w:rsidP="001E2116">
      <w:pPr>
        <w:pStyle w:val="Textkrper"/>
        <w:numPr>
          <w:ilvl w:val="0"/>
          <w:numId w:val="66"/>
        </w:numPr>
        <w:suppressAutoHyphens/>
        <w:spacing w:line="252" w:lineRule="auto"/>
        <w:rPr>
          <w:del w:id="588" w:author="david pedrosa" w:date="2022-02-21T12:33:00Z"/>
        </w:rPr>
      </w:pPr>
      <w:del w:id="589" w:author="david pedrosa" w:date="2022-02-21T12:33:00Z">
        <w:r w:rsidRPr="00B3566D" w:rsidDel="005E2CC0">
          <w:delText xml:space="preserve">Nein </w:delText>
        </w:r>
      </w:del>
    </w:p>
    <w:p w14:paraId="7490A00F" w14:textId="1CD11C34" w:rsidR="001E2116" w:rsidRPr="00B3566D" w:rsidDel="005E2CC0" w:rsidRDefault="001E2116" w:rsidP="001E2116">
      <w:pPr>
        <w:pStyle w:val="Textkrper"/>
        <w:numPr>
          <w:ilvl w:val="0"/>
          <w:numId w:val="66"/>
        </w:numPr>
        <w:suppressAutoHyphens/>
        <w:spacing w:line="252" w:lineRule="auto"/>
        <w:rPr>
          <w:del w:id="590" w:author="david pedrosa" w:date="2022-02-21T12:33:00Z"/>
        </w:rPr>
      </w:pPr>
      <w:del w:id="591" w:author="david pedrosa" w:date="2022-02-21T12:33:00Z">
        <w:r w:rsidRPr="00B3566D" w:rsidDel="005E2CC0">
          <w:delText>Ja</w:delText>
        </w:r>
      </w:del>
    </w:p>
    <w:p w14:paraId="6B5963D8" w14:textId="1D33C44B" w:rsidR="001E2116" w:rsidDel="005E2CC0" w:rsidRDefault="001E2116" w:rsidP="001E2116">
      <w:pPr>
        <w:rPr>
          <w:del w:id="592" w:author="david pedrosa" w:date="2022-02-21T12:33:00Z"/>
        </w:rPr>
      </w:pPr>
    </w:p>
    <w:p w14:paraId="5F58542C" w14:textId="0DE76599" w:rsidR="001E2116" w:rsidRPr="00EA0DA8" w:rsidDel="005E2CC0" w:rsidRDefault="001E2116" w:rsidP="001E2116">
      <w:pPr>
        <w:rPr>
          <w:del w:id="593" w:author="david pedrosa" w:date="2022-02-21T12:33:00Z"/>
        </w:rPr>
      </w:pPr>
      <w:del w:id="594" w:author="david pedrosa" w:date="2022-02-21T12:33:00Z">
        <w:r w:rsidDel="005E2CC0">
          <w:delText>Welches Geschlecht ist häufiger an Parkinson erkrankt?</w:delText>
        </w:r>
      </w:del>
    </w:p>
    <w:p w14:paraId="5AA1FBD1" w14:textId="5B6823A8" w:rsidR="001E2116" w:rsidRPr="00B3566D" w:rsidDel="005E2CC0" w:rsidRDefault="001E2116" w:rsidP="001E2116">
      <w:pPr>
        <w:pStyle w:val="Textkrper"/>
        <w:numPr>
          <w:ilvl w:val="0"/>
          <w:numId w:val="66"/>
        </w:numPr>
        <w:suppressAutoHyphens/>
        <w:spacing w:line="252" w:lineRule="auto"/>
        <w:rPr>
          <w:del w:id="595" w:author="david pedrosa" w:date="2022-02-21T12:33:00Z"/>
        </w:rPr>
      </w:pPr>
      <w:del w:id="596" w:author="david pedrosa" w:date="2022-02-21T12:33:00Z">
        <w:r w:rsidDel="005E2CC0">
          <w:delText>Männer</w:delText>
        </w:r>
      </w:del>
    </w:p>
    <w:p w14:paraId="134666FB" w14:textId="452CC0DE" w:rsidR="001E2116" w:rsidDel="005E2CC0" w:rsidRDefault="001E2116" w:rsidP="001E2116">
      <w:pPr>
        <w:pStyle w:val="Textkrper"/>
        <w:numPr>
          <w:ilvl w:val="0"/>
          <w:numId w:val="66"/>
        </w:numPr>
        <w:suppressAutoHyphens/>
        <w:spacing w:line="252" w:lineRule="auto"/>
        <w:rPr>
          <w:del w:id="597" w:author="david pedrosa" w:date="2022-02-21T12:33:00Z"/>
        </w:rPr>
      </w:pPr>
      <w:del w:id="598" w:author="david pedrosa" w:date="2022-02-21T12:33:00Z">
        <w:r w:rsidDel="005E2CC0">
          <w:delText>Frauen</w:delText>
        </w:r>
      </w:del>
    </w:p>
    <w:p w14:paraId="0EE96DCC" w14:textId="6F3C9BCD" w:rsidR="001E2116" w:rsidRPr="00DC5029" w:rsidDel="005E2CC0" w:rsidRDefault="001E2116" w:rsidP="001E2116">
      <w:pPr>
        <w:pStyle w:val="Textkrper"/>
        <w:numPr>
          <w:ilvl w:val="0"/>
          <w:numId w:val="66"/>
        </w:numPr>
        <w:suppressAutoHyphens/>
        <w:spacing w:line="252" w:lineRule="auto"/>
        <w:rPr>
          <w:del w:id="599" w:author="david pedrosa" w:date="2022-02-21T12:33:00Z"/>
        </w:rPr>
      </w:pPr>
      <w:del w:id="600" w:author="david pedrosa" w:date="2022-02-21T12:33:00Z">
        <w:r w:rsidDel="005E2CC0">
          <w:delText>Gleich viele Männer wie Frauen</w:delText>
        </w:r>
      </w:del>
    </w:p>
    <w:p w14:paraId="2C25F0F2" w14:textId="0331FA57" w:rsidR="001E2116" w:rsidDel="005E2CC0" w:rsidRDefault="001E2116" w:rsidP="001E2116">
      <w:pPr>
        <w:rPr>
          <w:del w:id="601" w:author="david pedrosa" w:date="2022-02-21T12:33:00Z"/>
        </w:rPr>
      </w:pPr>
    </w:p>
    <w:p w14:paraId="4699327B" w14:textId="2F5DA09E" w:rsidR="001E2116" w:rsidDel="005E2CC0" w:rsidRDefault="001E2116" w:rsidP="001E2116">
      <w:pPr>
        <w:rPr>
          <w:del w:id="602" w:author="david pedrosa" w:date="2022-02-21T12:33:00Z"/>
        </w:rPr>
      </w:pPr>
      <w:del w:id="603" w:author="david pedrosa" w:date="2022-02-21T12:33:00Z">
        <w:r w:rsidDel="005E2CC0">
          <w:delText>Ist Parkinson ausschließlich eine Erkrankung des fortgeschrittenen Lebensalters?</w:delText>
        </w:r>
      </w:del>
    </w:p>
    <w:p w14:paraId="7E3265DB" w14:textId="35E78C0B" w:rsidR="001E2116" w:rsidRPr="00B3566D" w:rsidDel="005E2CC0" w:rsidRDefault="001E2116" w:rsidP="001E2116">
      <w:pPr>
        <w:pStyle w:val="Textkrper"/>
        <w:numPr>
          <w:ilvl w:val="0"/>
          <w:numId w:val="66"/>
        </w:numPr>
        <w:suppressAutoHyphens/>
        <w:spacing w:line="252" w:lineRule="auto"/>
        <w:rPr>
          <w:del w:id="604" w:author="david pedrosa" w:date="2022-02-21T12:33:00Z"/>
        </w:rPr>
      </w:pPr>
      <w:del w:id="605" w:author="david pedrosa" w:date="2022-02-21T12:33:00Z">
        <w:r w:rsidRPr="00B3566D" w:rsidDel="005E2CC0">
          <w:delText xml:space="preserve">Nein </w:delText>
        </w:r>
      </w:del>
    </w:p>
    <w:p w14:paraId="6E7A8635" w14:textId="4C4C36C1" w:rsidR="001E2116" w:rsidDel="005E2CC0" w:rsidRDefault="001E2116" w:rsidP="001E2116">
      <w:pPr>
        <w:pStyle w:val="Textkrper"/>
        <w:numPr>
          <w:ilvl w:val="0"/>
          <w:numId w:val="66"/>
        </w:numPr>
        <w:suppressAutoHyphens/>
        <w:spacing w:line="252" w:lineRule="auto"/>
        <w:rPr>
          <w:del w:id="606" w:author="david pedrosa" w:date="2022-02-21T12:33:00Z"/>
        </w:rPr>
      </w:pPr>
      <w:del w:id="607" w:author="david pedrosa" w:date="2022-02-21T12:33:00Z">
        <w:r w:rsidRPr="00B3566D" w:rsidDel="005E2CC0">
          <w:delText>Ja</w:delText>
        </w:r>
      </w:del>
    </w:p>
    <w:p w14:paraId="6D7B7EA3" w14:textId="22DD6A9F" w:rsidR="001E2116" w:rsidDel="005E2CC0" w:rsidRDefault="001E2116" w:rsidP="001E2116">
      <w:pPr>
        <w:rPr>
          <w:del w:id="608" w:author="david pedrosa" w:date="2022-02-21T12:33:00Z"/>
        </w:rPr>
      </w:pPr>
    </w:p>
    <w:p w14:paraId="35B615E5" w14:textId="23502DCE" w:rsidR="001E2116" w:rsidDel="005E2CC0" w:rsidRDefault="001E2116" w:rsidP="001E2116">
      <w:pPr>
        <w:rPr>
          <w:del w:id="609" w:author="david pedrosa" w:date="2022-02-21T12:33:00Z"/>
        </w:rPr>
      </w:pPr>
      <w:del w:id="610" w:author="david pedrosa" w:date="2022-02-21T12:33:00Z">
        <w:r w:rsidDel="005E2CC0">
          <w:delText xml:space="preserve">Wie entsteht Parkinson? </w:delText>
        </w:r>
      </w:del>
    </w:p>
    <w:p w14:paraId="2572D493" w14:textId="723AB169" w:rsidR="001E2116" w:rsidRPr="005F4DBC" w:rsidDel="005E2CC0" w:rsidRDefault="001E2116" w:rsidP="001E2116">
      <w:pPr>
        <w:pStyle w:val="Listenabsatz"/>
        <w:numPr>
          <w:ilvl w:val="0"/>
          <w:numId w:val="66"/>
        </w:numPr>
        <w:spacing w:after="0" w:line="240" w:lineRule="auto"/>
        <w:rPr>
          <w:del w:id="611" w:author="david pedrosa" w:date="2022-02-21T12:33:00Z"/>
        </w:rPr>
      </w:pPr>
      <w:del w:id="612" w:author="david pedrosa" w:date="2022-02-21T12:33:00Z">
        <w:r w:rsidRPr="004A7C4B" w:rsidDel="005E2CC0">
          <w:delText>Ansteckung</w:delText>
        </w:r>
      </w:del>
    </w:p>
    <w:p w14:paraId="4151D1D6" w14:textId="491DF091" w:rsidR="001E2116" w:rsidRPr="005F4DBC" w:rsidDel="005E2CC0" w:rsidRDefault="001E2116" w:rsidP="001E2116">
      <w:pPr>
        <w:pStyle w:val="Listenabsatz"/>
        <w:numPr>
          <w:ilvl w:val="0"/>
          <w:numId w:val="66"/>
        </w:numPr>
        <w:spacing w:after="0" w:line="240" w:lineRule="auto"/>
        <w:rPr>
          <w:del w:id="613" w:author="david pedrosa" w:date="2022-02-21T12:33:00Z"/>
        </w:rPr>
      </w:pPr>
      <w:del w:id="614" w:author="david pedrosa" w:date="2022-02-21T12:33:00Z">
        <w:r w:rsidRPr="004A7C4B" w:rsidDel="005E2CC0">
          <w:delText>Unbekannt</w:delText>
        </w:r>
      </w:del>
    </w:p>
    <w:p w14:paraId="7AEBCEB0" w14:textId="2E64CA94" w:rsidR="001E2116" w:rsidRPr="005F4DBC" w:rsidDel="005E2CC0" w:rsidRDefault="001E2116" w:rsidP="001E2116">
      <w:pPr>
        <w:pStyle w:val="Listenabsatz"/>
        <w:numPr>
          <w:ilvl w:val="0"/>
          <w:numId w:val="66"/>
        </w:numPr>
        <w:spacing w:after="0" w:line="240" w:lineRule="auto"/>
        <w:rPr>
          <w:del w:id="615" w:author="david pedrosa" w:date="2022-02-21T12:33:00Z"/>
        </w:rPr>
      </w:pPr>
      <w:del w:id="616" w:author="david pedrosa" w:date="2022-02-21T12:33:00Z">
        <w:r w:rsidRPr="004A7C4B" w:rsidDel="005E2CC0">
          <w:delText>Gedankenübertragung</w:delText>
        </w:r>
      </w:del>
    </w:p>
    <w:p w14:paraId="43652EDF" w14:textId="350BD78A" w:rsidR="001E2116" w:rsidDel="005E2CC0" w:rsidRDefault="001E2116" w:rsidP="001E2116">
      <w:pPr>
        <w:pStyle w:val="Listenabsatz"/>
        <w:numPr>
          <w:ilvl w:val="0"/>
          <w:numId w:val="66"/>
        </w:numPr>
        <w:spacing w:after="0" w:line="240" w:lineRule="auto"/>
        <w:rPr>
          <w:del w:id="617" w:author="david pedrosa" w:date="2022-02-21T12:33:00Z"/>
        </w:rPr>
      </w:pPr>
      <w:del w:id="618" w:author="david pedrosa" w:date="2022-02-21T12:33:00Z">
        <w:r w:rsidRPr="004A7C4B" w:rsidDel="005E2CC0">
          <w:delText>Durch Umweltgifte</w:delText>
        </w:r>
      </w:del>
    </w:p>
    <w:p w14:paraId="1BC40172" w14:textId="225886BA" w:rsidR="001E2116" w:rsidDel="005E2CC0" w:rsidRDefault="001E2116" w:rsidP="001E2116">
      <w:pPr>
        <w:rPr>
          <w:del w:id="619" w:author="david pedrosa" w:date="2022-02-21T12:33:00Z"/>
        </w:rPr>
      </w:pPr>
    </w:p>
    <w:p w14:paraId="4978437C" w14:textId="450660DF" w:rsidR="001E2116" w:rsidRPr="004A7C4B" w:rsidDel="005E2CC0" w:rsidRDefault="001E2116" w:rsidP="001E2116">
      <w:pPr>
        <w:rPr>
          <w:del w:id="620" w:author="david pedrosa" w:date="2022-02-21T12:33:00Z"/>
        </w:rPr>
      </w:pPr>
      <w:del w:id="621" w:author="david pedrosa" w:date="2022-02-21T12:33:00Z">
        <w:r w:rsidDel="005E2CC0">
          <w:delText>Die Produktion welches Neurotansmitters/Botenstoffs im ist bei Morbus Parkinson</w:delText>
        </w:r>
        <w:r w:rsidRPr="004A7C4B" w:rsidDel="005E2CC0">
          <w:delText xml:space="preserve"> vermindert</w:delText>
        </w:r>
        <w:r w:rsidDel="005E2CC0">
          <w:delText>?</w:delText>
        </w:r>
        <w:r w:rsidRPr="004A7C4B" w:rsidDel="005E2CC0">
          <w:delText xml:space="preserve"> </w:delText>
        </w:r>
      </w:del>
    </w:p>
    <w:p w14:paraId="25C1DA6B" w14:textId="20BF29CC" w:rsidR="001E2116" w:rsidDel="005E2CC0" w:rsidRDefault="001E2116" w:rsidP="001E2116">
      <w:pPr>
        <w:pStyle w:val="Textkrper"/>
        <w:numPr>
          <w:ilvl w:val="0"/>
          <w:numId w:val="66"/>
        </w:numPr>
        <w:suppressAutoHyphens/>
        <w:spacing w:line="252" w:lineRule="auto"/>
        <w:rPr>
          <w:del w:id="622" w:author="david pedrosa" w:date="2022-02-21T12:33:00Z"/>
        </w:rPr>
      </w:pPr>
      <w:del w:id="623" w:author="david pedrosa" w:date="2022-02-21T12:33:00Z">
        <w:r w:rsidDel="005E2CC0">
          <w:delText>Histamin</w:delText>
        </w:r>
      </w:del>
    </w:p>
    <w:p w14:paraId="18E503B4" w14:textId="400DF13E" w:rsidR="001E2116" w:rsidRPr="00BE7E09" w:rsidDel="005E2CC0" w:rsidRDefault="001E2116" w:rsidP="001E2116">
      <w:pPr>
        <w:pStyle w:val="Textkrper"/>
        <w:numPr>
          <w:ilvl w:val="0"/>
          <w:numId w:val="66"/>
        </w:numPr>
        <w:suppressAutoHyphens/>
        <w:spacing w:line="252" w:lineRule="auto"/>
        <w:rPr>
          <w:del w:id="624" w:author="david pedrosa" w:date="2022-02-21T12:33:00Z"/>
        </w:rPr>
      </w:pPr>
      <w:del w:id="625" w:author="david pedrosa" w:date="2022-02-21T12:33:00Z">
        <w:r w:rsidRPr="00BE7E09" w:rsidDel="005E2CC0">
          <w:delText>L</w:delText>
        </w:r>
        <w:r w:rsidDel="005E2CC0">
          <w:delText>-</w:delText>
        </w:r>
        <w:r w:rsidRPr="00BE7E09" w:rsidDel="005E2CC0">
          <w:delText>Dopa</w:delText>
        </w:r>
      </w:del>
    </w:p>
    <w:p w14:paraId="24CBD926" w14:textId="71ECA106" w:rsidR="001E2116" w:rsidRPr="00BE7E09" w:rsidDel="005E2CC0" w:rsidRDefault="001E2116" w:rsidP="001E2116">
      <w:pPr>
        <w:pStyle w:val="Textkrper"/>
        <w:numPr>
          <w:ilvl w:val="0"/>
          <w:numId w:val="66"/>
        </w:numPr>
        <w:suppressAutoHyphens/>
        <w:spacing w:line="252" w:lineRule="auto"/>
        <w:rPr>
          <w:del w:id="626" w:author="david pedrosa" w:date="2022-02-21T12:33:00Z"/>
        </w:rPr>
      </w:pPr>
      <w:del w:id="627" w:author="david pedrosa" w:date="2022-02-21T12:33:00Z">
        <w:r w:rsidRPr="00BE7E09" w:rsidDel="005E2CC0">
          <w:delText>Azetylcholin</w:delText>
        </w:r>
      </w:del>
    </w:p>
    <w:p w14:paraId="3B564898" w14:textId="1DEA6AA7" w:rsidR="001E2116" w:rsidRPr="00BE7E09" w:rsidDel="005E2CC0" w:rsidRDefault="001E2116" w:rsidP="001E2116">
      <w:pPr>
        <w:pStyle w:val="Textkrper"/>
        <w:numPr>
          <w:ilvl w:val="0"/>
          <w:numId w:val="66"/>
        </w:numPr>
        <w:suppressAutoHyphens/>
        <w:spacing w:line="252" w:lineRule="auto"/>
        <w:rPr>
          <w:del w:id="628" w:author="david pedrosa" w:date="2022-02-21T12:33:00Z"/>
        </w:rPr>
      </w:pPr>
      <w:del w:id="629" w:author="david pedrosa" w:date="2022-02-21T12:33:00Z">
        <w:r w:rsidRPr="00BE7E09" w:rsidDel="005E2CC0">
          <w:delText>Dopamin</w:delText>
        </w:r>
      </w:del>
    </w:p>
    <w:p w14:paraId="782BB520" w14:textId="450A4BBB" w:rsidR="001E2116" w:rsidDel="005E2CC0" w:rsidRDefault="001E2116" w:rsidP="001E2116">
      <w:pPr>
        <w:pStyle w:val="Textkrper"/>
        <w:suppressAutoHyphens/>
        <w:spacing w:line="252" w:lineRule="auto"/>
        <w:rPr>
          <w:del w:id="630" w:author="david pedrosa" w:date="2022-02-21T12:33:00Z"/>
        </w:rPr>
      </w:pPr>
    </w:p>
    <w:p w14:paraId="3FD07886" w14:textId="2ADD7A80" w:rsidR="001E2116" w:rsidRPr="004A7C4B" w:rsidDel="005E2CC0" w:rsidRDefault="001E2116" w:rsidP="001E2116">
      <w:pPr>
        <w:rPr>
          <w:del w:id="631" w:author="david pedrosa" w:date="2022-02-21T12:33:00Z"/>
        </w:rPr>
      </w:pPr>
      <w:del w:id="632" w:author="david pedrosa" w:date="2022-02-21T12:33:00Z">
        <w:r w:rsidRPr="004A7C4B" w:rsidDel="005E2CC0">
          <w:delText xml:space="preserve">Welche </w:delText>
        </w:r>
        <w:r w:rsidRPr="001C48AC" w:rsidDel="005E2CC0">
          <w:rPr>
            <w:u w:val="single"/>
          </w:rPr>
          <w:delText xml:space="preserve">Hauptsymptome </w:delText>
        </w:r>
        <w:r w:rsidRPr="004A7C4B" w:rsidDel="005E2CC0">
          <w:delText xml:space="preserve">werden der typischen Form des Morbus Parkinson zugeschrieben? </w:delText>
        </w:r>
      </w:del>
    </w:p>
    <w:p w14:paraId="3BAC75BC" w14:textId="653D2BCC" w:rsidR="001E2116" w:rsidRPr="00D827EE" w:rsidDel="005E2CC0" w:rsidRDefault="001E2116" w:rsidP="001E2116">
      <w:pPr>
        <w:pStyle w:val="Textkrper"/>
        <w:numPr>
          <w:ilvl w:val="0"/>
          <w:numId w:val="66"/>
        </w:numPr>
        <w:suppressAutoHyphens/>
        <w:spacing w:line="252" w:lineRule="auto"/>
        <w:rPr>
          <w:del w:id="633" w:author="david pedrosa" w:date="2022-02-21T12:33:00Z"/>
        </w:rPr>
      </w:pPr>
      <w:del w:id="634" w:author="david pedrosa" w:date="2022-02-21T12:33:00Z">
        <w:r w:rsidRPr="00D827EE" w:rsidDel="005E2CC0">
          <w:delText>Bewegungsarmut (Hypokinese), manchmal bis hin zu einer Bewegungslosigkeit (Akinese) bzw. Verlangsamung der Bewegungen (Bradykinese)</w:delText>
        </w:r>
      </w:del>
    </w:p>
    <w:p w14:paraId="622D8AF5" w14:textId="28930773" w:rsidR="001E2116" w:rsidRPr="005F4DBC" w:rsidDel="005E2CC0" w:rsidRDefault="001E2116" w:rsidP="001E2116">
      <w:pPr>
        <w:pStyle w:val="Textkrper"/>
        <w:numPr>
          <w:ilvl w:val="0"/>
          <w:numId w:val="66"/>
        </w:numPr>
        <w:suppressAutoHyphens/>
        <w:spacing w:line="252" w:lineRule="auto"/>
        <w:rPr>
          <w:del w:id="635" w:author="david pedrosa" w:date="2022-02-21T12:33:00Z"/>
        </w:rPr>
      </w:pPr>
      <w:del w:id="636" w:author="david pedrosa" w:date="2022-02-21T12:33:00Z">
        <w:r w:rsidRPr="004A7C4B" w:rsidDel="005E2CC0">
          <w:lastRenderedPageBreak/>
          <w:delText>Schlafstörungen</w:delText>
        </w:r>
      </w:del>
    </w:p>
    <w:p w14:paraId="0838B4CB" w14:textId="08C0CDA2" w:rsidR="001E2116" w:rsidRPr="005F4DBC" w:rsidDel="005E2CC0" w:rsidRDefault="001E2116" w:rsidP="001E2116">
      <w:pPr>
        <w:pStyle w:val="Textkrper"/>
        <w:numPr>
          <w:ilvl w:val="0"/>
          <w:numId w:val="66"/>
        </w:numPr>
        <w:suppressAutoHyphens/>
        <w:spacing w:line="252" w:lineRule="auto"/>
        <w:rPr>
          <w:del w:id="637" w:author="david pedrosa" w:date="2022-02-21T12:33:00Z"/>
        </w:rPr>
      </w:pPr>
      <w:del w:id="638" w:author="david pedrosa" w:date="2022-02-21T12:33:00Z">
        <w:r w:rsidRPr="004A7C4B" w:rsidDel="005E2CC0">
          <w:delText>Demenz</w:delText>
        </w:r>
      </w:del>
    </w:p>
    <w:p w14:paraId="027C96C8" w14:textId="1C6A05B1" w:rsidR="001E2116" w:rsidRPr="005F4DBC" w:rsidDel="005E2CC0" w:rsidRDefault="001E2116" w:rsidP="001E2116">
      <w:pPr>
        <w:pStyle w:val="Textkrper"/>
        <w:numPr>
          <w:ilvl w:val="0"/>
          <w:numId w:val="66"/>
        </w:numPr>
        <w:suppressAutoHyphens/>
        <w:spacing w:line="252" w:lineRule="auto"/>
        <w:rPr>
          <w:del w:id="639" w:author="david pedrosa" w:date="2022-02-21T12:33:00Z"/>
        </w:rPr>
      </w:pPr>
      <w:del w:id="640" w:author="david pedrosa" w:date="2022-02-21T12:33:00Z">
        <w:r w:rsidRPr="004A7C4B" w:rsidDel="005E2CC0">
          <w:delText>Dyspnoe/Atemnot</w:delText>
        </w:r>
      </w:del>
    </w:p>
    <w:p w14:paraId="00B131A1" w14:textId="1EB798F6" w:rsidR="001E2116" w:rsidRPr="005F4DBC" w:rsidDel="005E2CC0" w:rsidRDefault="001E2116" w:rsidP="001E2116">
      <w:pPr>
        <w:pStyle w:val="Textkrper"/>
        <w:numPr>
          <w:ilvl w:val="0"/>
          <w:numId w:val="66"/>
        </w:numPr>
        <w:suppressAutoHyphens/>
        <w:spacing w:line="252" w:lineRule="auto"/>
        <w:rPr>
          <w:del w:id="641" w:author="david pedrosa" w:date="2022-02-21T12:33:00Z"/>
        </w:rPr>
      </w:pPr>
      <w:del w:id="642" w:author="david pedrosa" w:date="2022-02-21T12:33:00Z">
        <w:r w:rsidRPr="004A7C4B" w:rsidDel="005E2CC0">
          <w:delText>Verdauungsstörungen</w:delText>
        </w:r>
      </w:del>
    </w:p>
    <w:p w14:paraId="28C99F18" w14:textId="6C67F00C" w:rsidR="001E2116" w:rsidRPr="005F4DBC" w:rsidDel="005E2CC0" w:rsidRDefault="001E2116" w:rsidP="001E2116">
      <w:pPr>
        <w:pStyle w:val="Textkrper"/>
        <w:numPr>
          <w:ilvl w:val="0"/>
          <w:numId w:val="66"/>
        </w:numPr>
        <w:suppressAutoHyphens/>
        <w:spacing w:line="252" w:lineRule="auto"/>
        <w:rPr>
          <w:del w:id="643" w:author="david pedrosa" w:date="2022-02-21T12:33:00Z"/>
        </w:rPr>
      </w:pPr>
      <w:del w:id="644" w:author="david pedrosa" w:date="2022-02-21T12:33:00Z">
        <w:r w:rsidRPr="004A7C4B" w:rsidDel="005E2CC0">
          <w:delText>Depressionen</w:delText>
        </w:r>
      </w:del>
    </w:p>
    <w:p w14:paraId="59E92FA2" w14:textId="09CA06C1" w:rsidR="001E2116" w:rsidDel="005E2CC0" w:rsidRDefault="001E2116" w:rsidP="001E2116">
      <w:pPr>
        <w:pStyle w:val="Textkrper"/>
        <w:numPr>
          <w:ilvl w:val="0"/>
          <w:numId w:val="66"/>
        </w:numPr>
        <w:suppressAutoHyphens/>
        <w:spacing w:line="252" w:lineRule="auto"/>
        <w:rPr>
          <w:del w:id="645" w:author="david pedrosa" w:date="2022-02-21T12:33:00Z"/>
        </w:rPr>
      </w:pPr>
      <w:del w:id="646" w:author="david pedrosa" w:date="2022-02-21T12:33:00Z">
        <w:r w:rsidRPr="004A7C4B" w:rsidDel="005E2CC0">
          <w:delText>Inkontinenz/Blasenschwäche</w:delText>
        </w:r>
      </w:del>
    </w:p>
    <w:p w14:paraId="61D53154" w14:textId="2671DB4E" w:rsidR="001E2116" w:rsidRPr="00D827EE" w:rsidDel="005E2CC0" w:rsidRDefault="001E2116" w:rsidP="001E2116">
      <w:pPr>
        <w:pStyle w:val="Textkrper"/>
        <w:numPr>
          <w:ilvl w:val="0"/>
          <w:numId w:val="66"/>
        </w:numPr>
        <w:suppressAutoHyphens/>
        <w:spacing w:line="252" w:lineRule="auto"/>
        <w:rPr>
          <w:del w:id="647" w:author="david pedrosa" w:date="2022-02-21T12:33:00Z"/>
        </w:rPr>
      </w:pPr>
      <w:del w:id="648" w:author="david pedrosa" w:date="2022-02-21T12:33:00Z">
        <w:r w:rsidRPr="00D827EE" w:rsidDel="005E2CC0">
          <w:delText>Muskelsteifheit (Rigor)</w:delText>
        </w:r>
      </w:del>
    </w:p>
    <w:p w14:paraId="4AD25302" w14:textId="34F6256D" w:rsidR="001E2116" w:rsidRPr="005F4DBC" w:rsidDel="005E2CC0" w:rsidRDefault="001E2116" w:rsidP="001E2116">
      <w:pPr>
        <w:pStyle w:val="Textkrper"/>
        <w:numPr>
          <w:ilvl w:val="0"/>
          <w:numId w:val="66"/>
        </w:numPr>
        <w:suppressAutoHyphens/>
        <w:spacing w:line="252" w:lineRule="auto"/>
        <w:rPr>
          <w:del w:id="649" w:author="david pedrosa" w:date="2022-02-21T12:33:00Z"/>
        </w:rPr>
      </w:pPr>
      <w:del w:id="650" w:author="david pedrosa" w:date="2022-02-21T12:33:00Z">
        <w:r w:rsidRPr="004A7C4B" w:rsidDel="005E2CC0">
          <w:delText>Riechstörungen</w:delText>
        </w:r>
      </w:del>
    </w:p>
    <w:p w14:paraId="01C7585C" w14:textId="304EDC81" w:rsidR="001E2116" w:rsidRPr="005F4DBC" w:rsidDel="005E2CC0" w:rsidRDefault="001E2116" w:rsidP="001E2116">
      <w:pPr>
        <w:pStyle w:val="Textkrper"/>
        <w:numPr>
          <w:ilvl w:val="0"/>
          <w:numId w:val="66"/>
        </w:numPr>
        <w:suppressAutoHyphens/>
        <w:spacing w:line="252" w:lineRule="auto"/>
        <w:rPr>
          <w:del w:id="651" w:author="david pedrosa" w:date="2022-02-21T12:33:00Z"/>
        </w:rPr>
      </w:pPr>
      <w:del w:id="652" w:author="david pedrosa" w:date="2022-02-21T12:33:00Z">
        <w:r w:rsidRPr="004A7C4B" w:rsidDel="005E2CC0">
          <w:delText>Müdigkeit</w:delText>
        </w:r>
      </w:del>
    </w:p>
    <w:p w14:paraId="579572B9" w14:textId="426C40B8" w:rsidR="001E2116" w:rsidDel="005E2CC0" w:rsidRDefault="001E2116" w:rsidP="001E2116">
      <w:pPr>
        <w:pStyle w:val="Textkrper"/>
        <w:numPr>
          <w:ilvl w:val="0"/>
          <w:numId w:val="66"/>
        </w:numPr>
        <w:suppressAutoHyphens/>
        <w:spacing w:line="252" w:lineRule="auto"/>
        <w:rPr>
          <w:del w:id="653" w:author="david pedrosa" w:date="2022-02-21T12:33:00Z"/>
        </w:rPr>
      </w:pPr>
      <w:del w:id="654" w:author="david pedrosa" w:date="2022-02-21T12:33:00Z">
        <w:r w:rsidRPr="004A7C4B" w:rsidDel="005E2CC0">
          <w:delText>Psychosen</w:delText>
        </w:r>
      </w:del>
    </w:p>
    <w:p w14:paraId="1B5F10FB" w14:textId="4D9DA169" w:rsidR="001E2116" w:rsidDel="005E2CC0" w:rsidRDefault="001E2116" w:rsidP="001E2116">
      <w:pPr>
        <w:pStyle w:val="Textkrper"/>
        <w:numPr>
          <w:ilvl w:val="0"/>
          <w:numId w:val="66"/>
        </w:numPr>
        <w:suppressAutoHyphens/>
        <w:spacing w:line="252" w:lineRule="auto"/>
        <w:rPr>
          <w:del w:id="655" w:author="david pedrosa" w:date="2022-02-21T12:33:00Z"/>
        </w:rPr>
      </w:pPr>
      <w:del w:id="656" w:author="david pedrosa" w:date="2022-02-21T12:33:00Z">
        <w:r w:rsidRPr="00D827EE" w:rsidDel="005E2CC0">
          <w:delText>Zittern (Tremor)</w:delText>
        </w:r>
      </w:del>
    </w:p>
    <w:p w14:paraId="291B3BA3" w14:textId="33460B31" w:rsidR="001E2116" w:rsidDel="005E2CC0" w:rsidRDefault="001E2116" w:rsidP="001E2116">
      <w:pPr>
        <w:pStyle w:val="Textkrper"/>
        <w:numPr>
          <w:ilvl w:val="1"/>
          <w:numId w:val="66"/>
        </w:numPr>
        <w:suppressAutoHyphens/>
        <w:spacing w:line="252" w:lineRule="auto"/>
        <w:rPr>
          <w:del w:id="657" w:author="david pedrosa" w:date="2022-02-21T12:33:00Z"/>
        </w:rPr>
      </w:pPr>
      <w:del w:id="658" w:author="david pedrosa" w:date="2022-02-21T12:33:00Z">
        <w:r w:rsidDel="005E2CC0">
          <w:delText>Wann tritt das Zittern (Tremor) bei Menschen mit Morbus Parkinson vor allem auf?</w:delText>
        </w:r>
      </w:del>
    </w:p>
    <w:p w14:paraId="14CB9683" w14:textId="21282CAC" w:rsidR="001E2116" w:rsidDel="005E2CC0" w:rsidRDefault="001E2116" w:rsidP="001E2116">
      <w:pPr>
        <w:pStyle w:val="Textkrper"/>
        <w:numPr>
          <w:ilvl w:val="2"/>
          <w:numId w:val="66"/>
        </w:numPr>
        <w:suppressAutoHyphens/>
        <w:spacing w:line="252" w:lineRule="auto"/>
        <w:rPr>
          <w:del w:id="659" w:author="david pedrosa" w:date="2022-02-21T12:33:00Z"/>
        </w:rPr>
      </w:pPr>
      <w:del w:id="660" w:author="david pedrosa" w:date="2022-02-21T12:33:00Z">
        <w:r w:rsidDel="005E2CC0">
          <w:delText xml:space="preserve">In Ruhe </w:delText>
        </w:r>
      </w:del>
    </w:p>
    <w:p w14:paraId="6159DF34" w14:textId="1D467C1B" w:rsidR="001E2116" w:rsidDel="005E2CC0" w:rsidRDefault="001E2116" w:rsidP="001E2116">
      <w:pPr>
        <w:pStyle w:val="Textkrper"/>
        <w:numPr>
          <w:ilvl w:val="2"/>
          <w:numId w:val="66"/>
        </w:numPr>
        <w:suppressAutoHyphens/>
        <w:spacing w:line="252" w:lineRule="auto"/>
        <w:rPr>
          <w:del w:id="661" w:author="david pedrosa" w:date="2022-02-21T12:33:00Z"/>
        </w:rPr>
      </w:pPr>
      <w:del w:id="662" w:author="david pedrosa" w:date="2022-02-21T12:33:00Z">
        <w:r w:rsidDel="005E2CC0">
          <w:delText>Bei Bewegung</w:delText>
        </w:r>
      </w:del>
    </w:p>
    <w:p w14:paraId="4FD4AFE5" w14:textId="7A55B40E" w:rsidR="001E2116" w:rsidRPr="00D827EE" w:rsidDel="005E2CC0" w:rsidRDefault="001E2116" w:rsidP="001E2116">
      <w:pPr>
        <w:pStyle w:val="Textkrper"/>
        <w:numPr>
          <w:ilvl w:val="2"/>
          <w:numId w:val="66"/>
        </w:numPr>
        <w:suppressAutoHyphens/>
        <w:spacing w:line="252" w:lineRule="auto"/>
        <w:rPr>
          <w:del w:id="663" w:author="david pedrosa" w:date="2022-02-21T12:33:00Z"/>
        </w:rPr>
      </w:pPr>
      <w:del w:id="664" w:author="david pedrosa" w:date="2022-02-21T12:33:00Z">
        <w:r w:rsidDel="005E2CC0">
          <w:delText>Beim Vorhalten der Hände</w:delText>
        </w:r>
      </w:del>
    </w:p>
    <w:p w14:paraId="2D6CD483" w14:textId="499592F1" w:rsidR="001E2116" w:rsidRPr="005F4DBC" w:rsidDel="005E2CC0" w:rsidRDefault="001E2116" w:rsidP="001E2116">
      <w:pPr>
        <w:pStyle w:val="Textkrper"/>
        <w:numPr>
          <w:ilvl w:val="0"/>
          <w:numId w:val="66"/>
        </w:numPr>
        <w:suppressAutoHyphens/>
        <w:spacing w:line="252" w:lineRule="auto"/>
        <w:rPr>
          <w:del w:id="665" w:author="david pedrosa" w:date="2022-02-21T12:33:00Z"/>
        </w:rPr>
      </w:pPr>
      <w:del w:id="666" w:author="david pedrosa" w:date="2022-02-21T12:33:00Z">
        <w:r w:rsidRPr="004A7C4B" w:rsidDel="005E2CC0">
          <w:delText>Verhaltensstörungen</w:delText>
        </w:r>
      </w:del>
    </w:p>
    <w:p w14:paraId="432163C8" w14:textId="618CCDB7" w:rsidR="001E2116" w:rsidRPr="005F4DBC" w:rsidDel="005E2CC0" w:rsidRDefault="001E2116" w:rsidP="001E2116">
      <w:pPr>
        <w:pStyle w:val="Textkrper"/>
        <w:numPr>
          <w:ilvl w:val="0"/>
          <w:numId w:val="66"/>
        </w:numPr>
        <w:suppressAutoHyphens/>
        <w:spacing w:line="252" w:lineRule="auto"/>
        <w:rPr>
          <w:del w:id="667" w:author="david pedrosa" w:date="2022-02-21T12:33:00Z"/>
        </w:rPr>
      </w:pPr>
      <w:del w:id="668" w:author="david pedrosa" w:date="2022-02-21T12:33:00Z">
        <w:r w:rsidRPr="004A7C4B" w:rsidDel="005E2CC0">
          <w:delText>Schmerzen</w:delText>
        </w:r>
      </w:del>
    </w:p>
    <w:p w14:paraId="72FDC05A" w14:textId="726BCE4B" w:rsidR="001E2116" w:rsidRPr="005F4DBC" w:rsidDel="005E2CC0" w:rsidRDefault="001E2116" w:rsidP="001E2116">
      <w:pPr>
        <w:pStyle w:val="Textkrper"/>
        <w:numPr>
          <w:ilvl w:val="0"/>
          <w:numId w:val="66"/>
        </w:numPr>
        <w:suppressAutoHyphens/>
        <w:spacing w:line="252" w:lineRule="auto"/>
        <w:rPr>
          <w:del w:id="669" w:author="david pedrosa" w:date="2022-02-21T12:33:00Z"/>
        </w:rPr>
      </w:pPr>
      <w:del w:id="670" w:author="david pedrosa" w:date="2022-02-21T12:33:00Z">
        <w:r w:rsidRPr="004A7C4B" w:rsidDel="005E2CC0">
          <w:delText>Eisenmangel</w:delText>
        </w:r>
      </w:del>
    </w:p>
    <w:p w14:paraId="0BC92E97" w14:textId="2CD602AA" w:rsidR="001E2116" w:rsidDel="005E2CC0" w:rsidRDefault="001E2116" w:rsidP="001E2116">
      <w:pPr>
        <w:rPr>
          <w:del w:id="671" w:author="david pedrosa" w:date="2022-02-21T12:33:00Z"/>
        </w:rPr>
      </w:pPr>
    </w:p>
    <w:p w14:paraId="400D0DEE" w14:textId="5A78F187" w:rsidR="001E2116" w:rsidDel="005E2CC0" w:rsidRDefault="001E2116" w:rsidP="001E2116">
      <w:pPr>
        <w:rPr>
          <w:del w:id="672" w:author="david pedrosa" w:date="2022-02-21T12:33:00Z"/>
        </w:rPr>
      </w:pPr>
      <w:del w:id="673" w:author="david pedrosa" w:date="2022-02-21T12:33:00Z">
        <w:r w:rsidDel="005E2CC0">
          <w:delText xml:space="preserve">Darüber hinaus sind noch weitere Symptome mit dem Morbus Parkinson vergesellschaftet. Kreuzen Sie im Folgenden diese Symptome an. </w:delText>
        </w:r>
      </w:del>
    </w:p>
    <w:p w14:paraId="4FDC2A58" w14:textId="6CD6B151" w:rsidR="001E2116" w:rsidRPr="00BC0B63" w:rsidDel="005E2CC0" w:rsidRDefault="001E2116" w:rsidP="001E2116">
      <w:pPr>
        <w:pStyle w:val="Textkrper"/>
        <w:numPr>
          <w:ilvl w:val="0"/>
          <w:numId w:val="66"/>
        </w:numPr>
        <w:suppressAutoHyphens/>
        <w:spacing w:line="252" w:lineRule="auto"/>
        <w:rPr>
          <w:del w:id="674" w:author="david pedrosa" w:date="2022-02-21T12:33:00Z"/>
        </w:rPr>
      </w:pPr>
      <w:del w:id="675" w:author="david pedrosa" w:date="2022-02-21T12:33:00Z">
        <w:r w:rsidRPr="00BC0B63" w:rsidDel="005E2CC0">
          <w:delText>Schmerzen</w:delText>
        </w:r>
      </w:del>
    </w:p>
    <w:p w14:paraId="4C51455D" w14:textId="2E24B6CC" w:rsidR="001E2116" w:rsidDel="005E2CC0" w:rsidRDefault="001E2116" w:rsidP="001E2116">
      <w:pPr>
        <w:pStyle w:val="Textkrper"/>
        <w:numPr>
          <w:ilvl w:val="0"/>
          <w:numId w:val="66"/>
        </w:numPr>
        <w:suppressAutoHyphens/>
        <w:spacing w:line="252" w:lineRule="auto"/>
        <w:rPr>
          <w:del w:id="676" w:author="david pedrosa" w:date="2022-02-21T12:33:00Z"/>
        </w:rPr>
      </w:pPr>
      <w:del w:id="677" w:author="david pedrosa" w:date="2022-02-21T12:33:00Z">
        <w:r w:rsidRPr="00BC0B63" w:rsidDel="005E2CC0">
          <w:delText>Halsschmerzen</w:delText>
        </w:r>
      </w:del>
    </w:p>
    <w:p w14:paraId="64DEE0FE" w14:textId="095DB439" w:rsidR="001E2116" w:rsidRPr="00BC0B63" w:rsidDel="005E2CC0" w:rsidRDefault="001E2116" w:rsidP="001E2116">
      <w:pPr>
        <w:pStyle w:val="Textkrper"/>
        <w:numPr>
          <w:ilvl w:val="0"/>
          <w:numId w:val="66"/>
        </w:numPr>
        <w:suppressAutoHyphens/>
        <w:spacing w:line="252" w:lineRule="auto"/>
        <w:rPr>
          <w:del w:id="678" w:author="david pedrosa" w:date="2022-02-21T12:33:00Z"/>
        </w:rPr>
      </w:pPr>
      <w:del w:id="679" w:author="david pedrosa" w:date="2022-02-21T12:33:00Z">
        <w:r w:rsidDel="005E2CC0">
          <w:delText>Riechstörungen</w:delText>
        </w:r>
      </w:del>
    </w:p>
    <w:p w14:paraId="556A52CE" w14:textId="6D6D1722" w:rsidR="001E2116" w:rsidDel="005E2CC0" w:rsidRDefault="001E2116" w:rsidP="001E2116">
      <w:pPr>
        <w:pStyle w:val="Textkrper"/>
        <w:numPr>
          <w:ilvl w:val="0"/>
          <w:numId w:val="66"/>
        </w:numPr>
        <w:suppressAutoHyphens/>
        <w:spacing w:line="252" w:lineRule="auto"/>
        <w:rPr>
          <w:del w:id="680" w:author="david pedrosa" w:date="2022-02-21T12:33:00Z"/>
        </w:rPr>
      </w:pPr>
      <w:del w:id="681" w:author="david pedrosa" w:date="2022-02-21T12:33:00Z">
        <w:r w:rsidRPr="00BC0B63" w:rsidDel="005E2CC0">
          <w:delText>Übelkeit</w:delText>
        </w:r>
      </w:del>
    </w:p>
    <w:p w14:paraId="6AF77D34" w14:textId="39F30DDB" w:rsidR="001E2116" w:rsidRPr="00BC0B63" w:rsidDel="005E2CC0" w:rsidRDefault="001E2116" w:rsidP="001E2116">
      <w:pPr>
        <w:pStyle w:val="Textkrper"/>
        <w:numPr>
          <w:ilvl w:val="0"/>
          <w:numId w:val="66"/>
        </w:numPr>
        <w:suppressAutoHyphens/>
        <w:spacing w:line="252" w:lineRule="auto"/>
        <w:rPr>
          <w:del w:id="682" w:author="david pedrosa" w:date="2022-02-21T12:33:00Z"/>
        </w:rPr>
      </w:pPr>
      <w:del w:id="683" w:author="david pedrosa" w:date="2022-02-21T12:33:00Z">
        <w:r w:rsidDel="005E2CC0">
          <w:delText>Demenz</w:delText>
        </w:r>
      </w:del>
    </w:p>
    <w:p w14:paraId="338B21F6" w14:textId="3C6763B9" w:rsidR="001E2116" w:rsidRPr="00BC0B63" w:rsidDel="005E2CC0" w:rsidRDefault="001E2116" w:rsidP="001E2116">
      <w:pPr>
        <w:pStyle w:val="Textkrper"/>
        <w:numPr>
          <w:ilvl w:val="0"/>
          <w:numId w:val="66"/>
        </w:numPr>
        <w:suppressAutoHyphens/>
        <w:spacing w:line="252" w:lineRule="auto"/>
        <w:rPr>
          <w:del w:id="684" w:author="david pedrosa" w:date="2022-02-21T12:33:00Z"/>
        </w:rPr>
      </w:pPr>
      <w:del w:id="685" w:author="david pedrosa" w:date="2022-02-21T12:33:00Z">
        <w:r w:rsidRPr="00BC0B63" w:rsidDel="005E2CC0">
          <w:delText>Atemlosigkeit</w:delText>
        </w:r>
      </w:del>
    </w:p>
    <w:p w14:paraId="7BA2ADC2" w14:textId="65698FE3" w:rsidR="001E2116" w:rsidRPr="00BC0B63" w:rsidDel="005E2CC0" w:rsidRDefault="001E2116" w:rsidP="001E2116">
      <w:pPr>
        <w:pStyle w:val="Textkrper"/>
        <w:numPr>
          <w:ilvl w:val="0"/>
          <w:numId w:val="66"/>
        </w:numPr>
        <w:suppressAutoHyphens/>
        <w:spacing w:line="252" w:lineRule="auto"/>
        <w:rPr>
          <w:del w:id="686" w:author="david pedrosa" w:date="2022-02-21T12:33:00Z"/>
        </w:rPr>
      </w:pPr>
      <w:del w:id="687" w:author="david pedrosa" w:date="2022-02-21T12:33:00Z">
        <w:r w:rsidRPr="00BC0B63" w:rsidDel="005E2CC0">
          <w:delText>Gewichtsverlust</w:delText>
        </w:r>
      </w:del>
    </w:p>
    <w:p w14:paraId="2AF0F20D" w14:textId="1DC1F5F2" w:rsidR="001E2116" w:rsidRPr="00BC0B63" w:rsidDel="005E2CC0" w:rsidRDefault="001E2116" w:rsidP="001E2116">
      <w:pPr>
        <w:pStyle w:val="Textkrper"/>
        <w:numPr>
          <w:ilvl w:val="0"/>
          <w:numId w:val="66"/>
        </w:numPr>
        <w:suppressAutoHyphens/>
        <w:spacing w:line="252" w:lineRule="auto"/>
        <w:rPr>
          <w:del w:id="688" w:author="david pedrosa" w:date="2022-02-21T12:33:00Z"/>
        </w:rPr>
      </w:pPr>
      <w:del w:id="689" w:author="david pedrosa" w:date="2022-02-21T12:33:00Z">
        <w:r w:rsidRPr="00BC0B63" w:rsidDel="005E2CC0">
          <w:delText>Erschöpfung</w:delText>
        </w:r>
      </w:del>
    </w:p>
    <w:p w14:paraId="788298E3" w14:textId="1E3ABDA7" w:rsidR="001E2116" w:rsidDel="005E2CC0" w:rsidRDefault="001E2116" w:rsidP="001E2116">
      <w:pPr>
        <w:pStyle w:val="Textkrper"/>
        <w:numPr>
          <w:ilvl w:val="0"/>
          <w:numId w:val="66"/>
        </w:numPr>
        <w:suppressAutoHyphens/>
        <w:spacing w:line="252" w:lineRule="auto"/>
        <w:rPr>
          <w:del w:id="690" w:author="david pedrosa" w:date="2022-02-21T12:33:00Z"/>
        </w:rPr>
      </w:pPr>
      <w:del w:id="691" w:author="david pedrosa" w:date="2022-02-21T12:33:00Z">
        <w:r w:rsidRPr="00BC0B63" w:rsidDel="005E2CC0">
          <w:delText>Gelenkschmerzen</w:delText>
        </w:r>
      </w:del>
    </w:p>
    <w:p w14:paraId="45303733" w14:textId="30C1F4D1" w:rsidR="001E2116" w:rsidRPr="00BC0B63" w:rsidDel="005E2CC0" w:rsidRDefault="001E2116" w:rsidP="001E2116">
      <w:pPr>
        <w:pStyle w:val="Textkrper"/>
        <w:numPr>
          <w:ilvl w:val="0"/>
          <w:numId w:val="66"/>
        </w:numPr>
        <w:suppressAutoHyphens/>
        <w:spacing w:line="252" w:lineRule="auto"/>
        <w:rPr>
          <w:del w:id="692" w:author="david pedrosa" w:date="2022-02-21T12:33:00Z"/>
        </w:rPr>
      </w:pPr>
      <w:del w:id="693" w:author="david pedrosa" w:date="2022-02-21T12:33:00Z">
        <w:r w:rsidDel="005E2CC0">
          <w:delText>Schlafstörungen</w:delText>
        </w:r>
      </w:del>
    </w:p>
    <w:p w14:paraId="65C26762" w14:textId="1BD9CF78" w:rsidR="001E2116" w:rsidRPr="00BC0B63" w:rsidDel="005E2CC0" w:rsidRDefault="001E2116" w:rsidP="001E2116">
      <w:pPr>
        <w:pStyle w:val="Textkrper"/>
        <w:numPr>
          <w:ilvl w:val="0"/>
          <w:numId w:val="66"/>
        </w:numPr>
        <w:suppressAutoHyphens/>
        <w:spacing w:line="252" w:lineRule="auto"/>
        <w:rPr>
          <w:del w:id="694" w:author="david pedrosa" w:date="2022-02-21T12:33:00Z"/>
        </w:rPr>
      </w:pPr>
      <w:del w:id="695" w:author="david pedrosa" w:date="2022-02-21T12:33:00Z">
        <w:r w:rsidRPr="00BC0B63" w:rsidDel="005E2CC0">
          <w:delText>Brennende Augen</w:delText>
        </w:r>
      </w:del>
    </w:p>
    <w:p w14:paraId="6E04FBDB" w14:textId="0DF8E465" w:rsidR="001E2116" w:rsidDel="005E2CC0" w:rsidRDefault="001E2116" w:rsidP="001E2116">
      <w:pPr>
        <w:pStyle w:val="Textkrper"/>
        <w:numPr>
          <w:ilvl w:val="0"/>
          <w:numId w:val="66"/>
        </w:numPr>
        <w:suppressAutoHyphens/>
        <w:spacing w:line="252" w:lineRule="auto"/>
        <w:rPr>
          <w:del w:id="696" w:author="david pedrosa" w:date="2022-02-21T12:33:00Z"/>
        </w:rPr>
      </w:pPr>
      <w:del w:id="697" w:author="david pedrosa" w:date="2022-02-21T12:33:00Z">
        <w:r w:rsidDel="005E2CC0">
          <w:delText>Inkontinenz/Blasenschwäche</w:delText>
        </w:r>
      </w:del>
    </w:p>
    <w:p w14:paraId="503EF7EB" w14:textId="205EBA34" w:rsidR="001E2116" w:rsidRPr="00BC0B63" w:rsidDel="005E2CC0" w:rsidRDefault="001E2116" w:rsidP="001E2116">
      <w:pPr>
        <w:pStyle w:val="Textkrper"/>
        <w:numPr>
          <w:ilvl w:val="0"/>
          <w:numId w:val="66"/>
        </w:numPr>
        <w:suppressAutoHyphens/>
        <w:spacing w:line="252" w:lineRule="auto"/>
        <w:rPr>
          <w:del w:id="698" w:author="david pedrosa" w:date="2022-02-21T12:33:00Z"/>
        </w:rPr>
      </w:pPr>
      <w:del w:id="699" w:author="david pedrosa" w:date="2022-02-21T12:33:00Z">
        <w:r w:rsidRPr="00BC0B63" w:rsidDel="005E2CC0">
          <w:delText>Kurzatmigkeit</w:delText>
        </w:r>
      </w:del>
    </w:p>
    <w:p w14:paraId="1AB9D9DA" w14:textId="6D1A299D" w:rsidR="001E2116" w:rsidRPr="00BC0B63" w:rsidDel="005E2CC0" w:rsidRDefault="001E2116" w:rsidP="001E2116">
      <w:pPr>
        <w:pStyle w:val="Textkrper"/>
        <w:numPr>
          <w:ilvl w:val="0"/>
          <w:numId w:val="66"/>
        </w:numPr>
        <w:suppressAutoHyphens/>
        <w:spacing w:line="252" w:lineRule="auto"/>
        <w:rPr>
          <w:del w:id="700" w:author="david pedrosa" w:date="2022-02-21T12:33:00Z"/>
        </w:rPr>
      </w:pPr>
      <w:del w:id="701" w:author="david pedrosa" w:date="2022-02-21T12:33:00Z">
        <w:r w:rsidRPr="00BC0B63" w:rsidDel="005E2CC0">
          <w:lastRenderedPageBreak/>
          <w:delText>Kopfschmerzen</w:delText>
        </w:r>
      </w:del>
    </w:p>
    <w:p w14:paraId="66E72DC0" w14:textId="1FBB6C3D" w:rsidR="001E2116" w:rsidRPr="00BC0B63" w:rsidDel="005E2CC0" w:rsidRDefault="001E2116" w:rsidP="001E2116">
      <w:pPr>
        <w:pStyle w:val="Textkrper"/>
        <w:numPr>
          <w:ilvl w:val="0"/>
          <w:numId w:val="66"/>
        </w:numPr>
        <w:suppressAutoHyphens/>
        <w:spacing w:line="252" w:lineRule="auto"/>
        <w:rPr>
          <w:del w:id="702" w:author="david pedrosa" w:date="2022-02-21T12:33:00Z"/>
        </w:rPr>
      </w:pPr>
      <w:del w:id="703" w:author="david pedrosa" w:date="2022-02-21T12:33:00Z">
        <w:r w:rsidRPr="00BC0B63" w:rsidDel="005E2CC0">
          <w:delText>Verdauungsprobleme</w:delText>
        </w:r>
      </w:del>
    </w:p>
    <w:p w14:paraId="4DD3095F" w14:textId="116B71A4" w:rsidR="001E2116" w:rsidDel="005E2CC0" w:rsidRDefault="001E2116" w:rsidP="001E2116">
      <w:pPr>
        <w:pStyle w:val="Textkrper"/>
        <w:numPr>
          <w:ilvl w:val="0"/>
          <w:numId w:val="66"/>
        </w:numPr>
        <w:suppressAutoHyphens/>
        <w:spacing w:line="252" w:lineRule="auto"/>
        <w:rPr>
          <w:del w:id="704" w:author="david pedrosa" w:date="2022-02-21T12:33:00Z"/>
        </w:rPr>
      </w:pPr>
      <w:del w:id="705" w:author="david pedrosa" w:date="2022-02-21T12:33:00Z">
        <w:r w:rsidRPr="00BC0B63" w:rsidDel="005E2CC0">
          <w:delText>Schlafstörungen</w:delText>
        </w:r>
      </w:del>
    </w:p>
    <w:p w14:paraId="341B6D8F" w14:textId="52564771" w:rsidR="001E2116" w:rsidRPr="00BC0B63" w:rsidDel="005E2CC0" w:rsidRDefault="001E2116" w:rsidP="001E2116">
      <w:pPr>
        <w:pStyle w:val="Textkrper"/>
        <w:numPr>
          <w:ilvl w:val="0"/>
          <w:numId w:val="66"/>
        </w:numPr>
        <w:suppressAutoHyphens/>
        <w:spacing w:line="252" w:lineRule="auto"/>
        <w:rPr>
          <w:del w:id="706" w:author="david pedrosa" w:date="2022-02-21T12:33:00Z"/>
        </w:rPr>
      </w:pPr>
      <w:del w:id="707" w:author="david pedrosa" w:date="2022-02-21T12:33:00Z">
        <w:r w:rsidDel="005E2CC0">
          <w:delText>Psychosen</w:delText>
        </w:r>
      </w:del>
    </w:p>
    <w:p w14:paraId="1B46DDF2" w14:textId="33C20D84" w:rsidR="001E2116" w:rsidRPr="00BC0B63" w:rsidDel="005E2CC0" w:rsidRDefault="001E2116" w:rsidP="001E2116">
      <w:pPr>
        <w:pStyle w:val="Textkrper"/>
        <w:numPr>
          <w:ilvl w:val="0"/>
          <w:numId w:val="66"/>
        </w:numPr>
        <w:suppressAutoHyphens/>
        <w:spacing w:line="252" w:lineRule="auto"/>
        <w:rPr>
          <w:del w:id="708" w:author="david pedrosa" w:date="2022-02-21T12:33:00Z"/>
        </w:rPr>
      </w:pPr>
      <w:del w:id="709" w:author="david pedrosa" w:date="2022-02-21T12:33:00Z">
        <w:r w:rsidDel="005E2CC0">
          <w:delText>Verhaltensstörungen</w:delText>
        </w:r>
      </w:del>
    </w:p>
    <w:p w14:paraId="08BD3BF9" w14:textId="368D504E" w:rsidR="001E2116" w:rsidDel="005E2CC0" w:rsidRDefault="001E2116" w:rsidP="001E2116">
      <w:pPr>
        <w:rPr>
          <w:del w:id="710" w:author="david pedrosa" w:date="2022-02-21T12:33:00Z"/>
        </w:rPr>
      </w:pPr>
    </w:p>
    <w:p w14:paraId="5EB275A1" w14:textId="664E8186" w:rsidR="001E2116" w:rsidDel="005E2CC0" w:rsidRDefault="001E2116" w:rsidP="001E2116">
      <w:pPr>
        <w:rPr>
          <w:del w:id="711" w:author="david pedrosa" w:date="2022-02-21T12:33:00Z"/>
        </w:rPr>
      </w:pPr>
      <w:del w:id="712" w:author="david pedrosa" w:date="2022-02-21T12:33:00Z">
        <w:r w:rsidDel="005E2CC0">
          <w:delText>Gibt es einen Labortest um Parkinson zu diagnostizieren?</w:delText>
        </w:r>
      </w:del>
    </w:p>
    <w:p w14:paraId="7F5787D6" w14:textId="6CCBCC91" w:rsidR="001E2116" w:rsidRPr="00B3566D" w:rsidDel="005E2CC0" w:rsidRDefault="001E2116" w:rsidP="001E2116">
      <w:pPr>
        <w:pStyle w:val="Textkrper"/>
        <w:numPr>
          <w:ilvl w:val="0"/>
          <w:numId w:val="66"/>
        </w:numPr>
        <w:suppressAutoHyphens/>
        <w:spacing w:line="252" w:lineRule="auto"/>
        <w:rPr>
          <w:del w:id="713" w:author="david pedrosa" w:date="2022-02-21T12:33:00Z"/>
        </w:rPr>
      </w:pPr>
      <w:del w:id="714" w:author="david pedrosa" w:date="2022-02-21T12:33:00Z">
        <w:r w:rsidRPr="00B3566D" w:rsidDel="005E2CC0">
          <w:delText xml:space="preserve">Nein </w:delText>
        </w:r>
      </w:del>
    </w:p>
    <w:p w14:paraId="5C032197" w14:textId="302D53C5" w:rsidR="001E2116" w:rsidRPr="005F4DBC" w:rsidDel="005E2CC0" w:rsidRDefault="001E2116" w:rsidP="001E2116">
      <w:pPr>
        <w:pStyle w:val="Textkrper"/>
        <w:numPr>
          <w:ilvl w:val="0"/>
          <w:numId w:val="66"/>
        </w:numPr>
        <w:suppressAutoHyphens/>
        <w:spacing w:line="252" w:lineRule="auto"/>
        <w:rPr>
          <w:del w:id="715" w:author="david pedrosa" w:date="2022-02-21T12:33:00Z"/>
        </w:rPr>
      </w:pPr>
      <w:del w:id="716" w:author="david pedrosa" w:date="2022-02-21T12:33:00Z">
        <w:r w:rsidRPr="00B3566D" w:rsidDel="005E2CC0">
          <w:delText>Ja</w:delText>
        </w:r>
      </w:del>
    </w:p>
    <w:p w14:paraId="7F2C79A4" w14:textId="55F38009" w:rsidR="001E2116" w:rsidDel="005E2CC0" w:rsidRDefault="001E2116" w:rsidP="001E2116">
      <w:pPr>
        <w:rPr>
          <w:del w:id="717" w:author="david pedrosa" w:date="2022-02-21T12:33:00Z"/>
        </w:rPr>
      </w:pPr>
    </w:p>
    <w:p w14:paraId="684375F9" w14:textId="7983C071" w:rsidR="001E2116" w:rsidDel="005E2CC0" w:rsidRDefault="001E2116" w:rsidP="001E2116">
      <w:pPr>
        <w:rPr>
          <w:del w:id="718" w:author="david pedrosa" w:date="2022-02-21T12:33:00Z"/>
        </w:rPr>
      </w:pPr>
      <w:del w:id="719" w:author="david pedrosa" w:date="2022-02-21T12:33:00Z">
        <w:r w:rsidDel="005E2CC0">
          <w:delText xml:space="preserve">Wieviele Stadien der Erkrankung gibt es? </w:delText>
        </w:r>
      </w:del>
    </w:p>
    <w:p w14:paraId="7F11B2C9" w14:textId="4E7AB3D3" w:rsidR="001E2116" w:rsidDel="005E2CC0" w:rsidRDefault="001E2116" w:rsidP="001E2116">
      <w:pPr>
        <w:rPr>
          <w:del w:id="720" w:author="david pedrosa" w:date="2022-02-21T12:33:00Z"/>
        </w:rPr>
      </w:pPr>
      <w:del w:id="721" w:author="david pedrosa" w:date="2022-02-21T12:33:00Z">
        <w:r w:rsidDel="005E2CC0">
          <w:softHyphen/>
        </w:r>
        <w:r w:rsidDel="005E2CC0">
          <w:softHyphen/>
        </w:r>
        <w:r w:rsidDel="005E2CC0">
          <w:softHyphen/>
        </w:r>
        <w:r w:rsidDel="005E2CC0">
          <w:softHyphen/>
        </w:r>
        <w:r w:rsidDel="005E2CC0">
          <w:softHyphen/>
          <w:delText>__________________________________________________</w:delText>
        </w:r>
      </w:del>
    </w:p>
    <w:p w14:paraId="6504C759" w14:textId="54517A65" w:rsidR="001E2116" w:rsidDel="005E2CC0" w:rsidRDefault="001E2116" w:rsidP="001E2116">
      <w:pPr>
        <w:rPr>
          <w:del w:id="722" w:author="david pedrosa" w:date="2022-02-21T12:33:00Z"/>
        </w:rPr>
      </w:pPr>
    </w:p>
    <w:p w14:paraId="036084C4" w14:textId="7F3F8C3C" w:rsidR="001E2116" w:rsidDel="005E2CC0" w:rsidRDefault="001E2116" w:rsidP="001E2116">
      <w:pPr>
        <w:rPr>
          <w:del w:id="723" w:author="david pedrosa" w:date="2022-02-21T12:33:00Z"/>
        </w:rPr>
      </w:pPr>
      <w:del w:id="724" w:author="david pedrosa" w:date="2022-02-21T12:33:00Z">
        <w:r w:rsidDel="005E2CC0">
          <w:delText>Wonach werden die Stadien der Erkrankung eingeteilt?</w:delText>
        </w:r>
      </w:del>
    </w:p>
    <w:p w14:paraId="28D2081B" w14:textId="43F3DB46" w:rsidR="001E2116" w:rsidDel="005E2CC0" w:rsidRDefault="001E2116" w:rsidP="001E2116">
      <w:pPr>
        <w:pStyle w:val="Textkrper"/>
        <w:numPr>
          <w:ilvl w:val="0"/>
          <w:numId w:val="66"/>
        </w:numPr>
        <w:suppressAutoHyphens/>
        <w:spacing w:line="252" w:lineRule="auto"/>
        <w:rPr>
          <w:del w:id="725" w:author="david pedrosa" w:date="2022-02-21T12:33:00Z"/>
        </w:rPr>
      </w:pPr>
      <w:del w:id="726" w:author="david pedrosa" w:date="2022-02-21T12:33:00Z">
        <w:r w:rsidDel="005E2CC0">
          <w:delText>NYHA</w:delText>
        </w:r>
      </w:del>
    </w:p>
    <w:p w14:paraId="1C8DB06E" w14:textId="30E9BF04" w:rsidR="001E2116" w:rsidRPr="00B3566D" w:rsidDel="005E2CC0" w:rsidRDefault="001E2116" w:rsidP="001E2116">
      <w:pPr>
        <w:pStyle w:val="Textkrper"/>
        <w:numPr>
          <w:ilvl w:val="0"/>
          <w:numId w:val="66"/>
        </w:numPr>
        <w:suppressAutoHyphens/>
        <w:spacing w:line="252" w:lineRule="auto"/>
        <w:rPr>
          <w:del w:id="727" w:author="david pedrosa" w:date="2022-02-21T12:33:00Z"/>
        </w:rPr>
      </w:pPr>
      <w:del w:id="728" w:author="david pedrosa" w:date="2022-02-21T12:33:00Z">
        <w:r w:rsidDel="005E2CC0">
          <w:delText>Hoehn &amp; Yahr</w:delText>
        </w:r>
        <w:r w:rsidRPr="00B3566D" w:rsidDel="005E2CC0">
          <w:delText xml:space="preserve"> </w:delText>
        </w:r>
      </w:del>
    </w:p>
    <w:p w14:paraId="02B61D6B" w14:textId="1251D133" w:rsidR="001E2116" w:rsidDel="005E2CC0" w:rsidRDefault="001E2116" w:rsidP="001E2116">
      <w:pPr>
        <w:pStyle w:val="Textkrper"/>
        <w:numPr>
          <w:ilvl w:val="0"/>
          <w:numId w:val="66"/>
        </w:numPr>
        <w:suppressAutoHyphens/>
        <w:spacing w:line="252" w:lineRule="auto"/>
        <w:rPr>
          <w:del w:id="729" w:author="david pedrosa" w:date="2022-02-21T12:33:00Z"/>
        </w:rPr>
      </w:pPr>
      <w:del w:id="730" w:author="david pedrosa" w:date="2022-02-21T12:33:00Z">
        <w:r w:rsidDel="005E2CC0">
          <w:delText>AKIN</w:delText>
        </w:r>
      </w:del>
    </w:p>
    <w:p w14:paraId="1F9340DA" w14:textId="318C0C32" w:rsidR="001E2116" w:rsidRPr="00B3566D" w:rsidDel="005E2CC0" w:rsidRDefault="001E2116" w:rsidP="001E2116">
      <w:pPr>
        <w:pStyle w:val="Textkrper"/>
        <w:numPr>
          <w:ilvl w:val="0"/>
          <w:numId w:val="66"/>
        </w:numPr>
        <w:suppressAutoHyphens/>
        <w:spacing w:line="252" w:lineRule="auto"/>
        <w:rPr>
          <w:del w:id="731" w:author="david pedrosa" w:date="2022-02-21T12:33:00Z"/>
        </w:rPr>
      </w:pPr>
      <w:del w:id="732" w:author="david pedrosa" w:date="2022-02-21T12:33:00Z">
        <w:r w:rsidDel="005E2CC0">
          <w:delText>Fontaine</w:delText>
        </w:r>
      </w:del>
    </w:p>
    <w:p w14:paraId="6F2BC0C3" w14:textId="64BCB546" w:rsidR="001E2116" w:rsidDel="005E2CC0" w:rsidRDefault="001E2116" w:rsidP="001E2116">
      <w:pPr>
        <w:rPr>
          <w:del w:id="733" w:author="david pedrosa" w:date="2022-02-21T12:33:00Z"/>
        </w:rPr>
      </w:pPr>
    </w:p>
    <w:p w14:paraId="7C8EFA50" w14:textId="368339D6" w:rsidR="001E2116" w:rsidRPr="00BE7E09" w:rsidDel="005E2CC0" w:rsidRDefault="001E2116" w:rsidP="001E2116">
      <w:pPr>
        <w:pStyle w:val="Textkrper"/>
        <w:suppressAutoHyphens/>
        <w:spacing w:line="252" w:lineRule="auto"/>
        <w:rPr>
          <w:del w:id="734" w:author="david pedrosa" w:date="2022-02-21T12:33:00Z"/>
        </w:rPr>
      </w:pPr>
      <w:del w:id="735" w:author="david pedrosa" w:date="2022-02-21T12:33:00Z">
        <w:r w:rsidRPr="00BE7E09" w:rsidDel="005E2CC0">
          <w:delText>Es gibt auch "atypische Parkinson Syndrome"</w:delText>
        </w:r>
      </w:del>
    </w:p>
    <w:p w14:paraId="1425CA79" w14:textId="634EA6CC" w:rsidR="001E2116" w:rsidRPr="008865A7" w:rsidDel="005E2CC0" w:rsidRDefault="001E2116" w:rsidP="001E2116">
      <w:pPr>
        <w:pStyle w:val="Textkrper"/>
        <w:numPr>
          <w:ilvl w:val="0"/>
          <w:numId w:val="66"/>
        </w:numPr>
        <w:suppressAutoHyphens/>
        <w:spacing w:line="252" w:lineRule="auto"/>
        <w:rPr>
          <w:del w:id="736" w:author="david pedrosa" w:date="2022-02-21T12:33:00Z"/>
        </w:rPr>
      </w:pPr>
      <w:del w:id="737" w:author="david pedrosa" w:date="2022-02-21T12:33:00Z">
        <w:r w:rsidRPr="008865A7" w:rsidDel="005E2CC0">
          <w:delText>Ja</w:delText>
        </w:r>
      </w:del>
    </w:p>
    <w:p w14:paraId="08D53DBB" w14:textId="5B61DB11" w:rsidR="001E2116" w:rsidRPr="008865A7" w:rsidDel="005E2CC0" w:rsidRDefault="001E2116" w:rsidP="001E2116">
      <w:pPr>
        <w:pStyle w:val="Textkrper"/>
        <w:numPr>
          <w:ilvl w:val="0"/>
          <w:numId w:val="66"/>
        </w:numPr>
        <w:suppressAutoHyphens/>
        <w:spacing w:line="252" w:lineRule="auto"/>
        <w:rPr>
          <w:del w:id="738" w:author="david pedrosa" w:date="2022-02-21T12:33:00Z"/>
        </w:rPr>
      </w:pPr>
      <w:del w:id="739" w:author="david pedrosa" w:date="2022-02-21T12:33:00Z">
        <w:r w:rsidRPr="008865A7" w:rsidDel="005E2CC0">
          <w:delText>Nein</w:delText>
        </w:r>
      </w:del>
    </w:p>
    <w:p w14:paraId="77ADE421" w14:textId="541DF7C9" w:rsidR="001E2116" w:rsidDel="005E2CC0" w:rsidRDefault="001E2116" w:rsidP="001E2116">
      <w:pPr>
        <w:rPr>
          <w:del w:id="740" w:author="david pedrosa" w:date="2022-02-21T12:33:00Z"/>
        </w:rPr>
      </w:pPr>
    </w:p>
    <w:p w14:paraId="6515C4D7" w14:textId="1CB7C758" w:rsidR="001E2116" w:rsidDel="005E2CC0" w:rsidRDefault="001E2116" w:rsidP="001E2116">
      <w:pPr>
        <w:rPr>
          <w:del w:id="741" w:author="david pedrosa" w:date="2022-02-21T12:33:00Z"/>
        </w:rPr>
      </w:pPr>
      <w:del w:id="742" w:author="david pedrosa" w:date="2022-02-21T12:33:00Z">
        <w:r w:rsidDel="005E2CC0">
          <w:delText>Ist Demenz häufig mit dem Parkinson Syndrom vergesellschaftet?</w:delText>
        </w:r>
      </w:del>
    </w:p>
    <w:p w14:paraId="0F2D59E1" w14:textId="51672EF8" w:rsidR="001E2116" w:rsidRPr="008865A7" w:rsidDel="005E2CC0" w:rsidRDefault="001E2116" w:rsidP="001E2116">
      <w:pPr>
        <w:pStyle w:val="Textkrper"/>
        <w:numPr>
          <w:ilvl w:val="0"/>
          <w:numId w:val="66"/>
        </w:numPr>
        <w:suppressAutoHyphens/>
        <w:spacing w:line="252" w:lineRule="auto"/>
        <w:rPr>
          <w:del w:id="743" w:author="david pedrosa" w:date="2022-02-21T12:33:00Z"/>
        </w:rPr>
      </w:pPr>
      <w:del w:id="744" w:author="david pedrosa" w:date="2022-02-21T12:33:00Z">
        <w:r w:rsidRPr="008865A7" w:rsidDel="005E2CC0">
          <w:delText>Ja</w:delText>
        </w:r>
      </w:del>
    </w:p>
    <w:p w14:paraId="59DDC42F" w14:textId="521D139E" w:rsidR="001E2116" w:rsidRPr="00E606B8" w:rsidDel="005E2CC0" w:rsidRDefault="001E2116" w:rsidP="001E2116">
      <w:pPr>
        <w:pStyle w:val="Textkrper"/>
        <w:numPr>
          <w:ilvl w:val="0"/>
          <w:numId w:val="66"/>
        </w:numPr>
        <w:suppressAutoHyphens/>
        <w:spacing w:line="252" w:lineRule="auto"/>
        <w:rPr>
          <w:del w:id="745" w:author="david pedrosa" w:date="2022-02-21T12:33:00Z"/>
        </w:rPr>
      </w:pPr>
      <w:del w:id="746" w:author="david pedrosa" w:date="2022-02-21T12:33:00Z">
        <w:r w:rsidRPr="008865A7" w:rsidDel="005E2CC0">
          <w:delText>Nein</w:delText>
        </w:r>
      </w:del>
    </w:p>
    <w:p w14:paraId="2BBC28CD" w14:textId="4086653F" w:rsidR="001E2116" w:rsidDel="005E2CC0" w:rsidRDefault="001E2116" w:rsidP="001E2116">
      <w:pPr>
        <w:rPr>
          <w:del w:id="747" w:author="david pedrosa" w:date="2022-02-21T12:33:00Z"/>
        </w:rPr>
      </w:pPr>
    </w:p>
    <w:p w14:paraId="6C75FF43" w14:textId="7EE6FB59" w:rsidR="001E2116" w:rsidDel="005E2CC0" w:rsidRDefault="001E2116" w:rsidP="001E2116">
      <w:pPr>
        <w:rPr>
          <w:del w:id="748" w:author="david pedrosa" w:date="2022-02-21T12:33:00Z"/>
        </w:rPr>
      </w:pPr>
    </w:p>
    <w:p w14:paraId="05CE8F6D" w14:textId="4B6E7289" w:rsidR="001E2116" w:rsidDel="005E2CC0" w:rsidRDefault="001E2116" w:rsidP="001E2116">
      <w:pPr>
        <w:pStyle w:val="berschrift2"/>
        <w:rPr>
          <w:del w:id="749" w:author="david pedrosa" w:date="2022-02-21T12:33:00Z"/>
          <w:rFonts w:eastAsia="SimSun"/>
          <w:lang w:eastAsia="ar-SA"/>
        </w:rPr>
      </w:pPr>
      <w:del w:id="750" w:author="david pedrosa" w:date="2022-02-21T12:33:00Z">
        <w:r w:rsidRPr="005939BC" w:rsidDel="005E2CC0">
          <w:rPr>
            <w:rFonts w:eastAsia="SimSun"/>
            <w:lang w:eastAsia="ar-SA"/>
          </w:rPr>
          <w:delText>Therapie</w:delText>
        </w:r>
      </w:del>
    </w:p>
    <w:p w14:paraId="6060F33B" w14:textId="3B94BC77" w:rsidR="001E2116" w:rsidDel="005E2CC0" w:rsidRDefault="001E2116" w:rsidP="001E2116">
      <w:pPr>
        <w:rPr>
          <w:del w:id="751" w:author="david pedrosa" w:date="2022-02-21T12:33:00Z"/>
          <w:lang w:eastAsia="ar-SA"/>
        </w:rPr>
      </w:pPr>
      <w:del w:id="752" w:author="david pedrosa" w:date="2022-02-21T12:33:00Z">
        <w:r w:rsidDel="005E2CC0">
          <w:rPr>
            <w:lang w:eastAsia="ar-SA"/>
          </w:rPr>
          <w:delText>Welche Medikamente/Therapieformen erhält Ihr Angehöriger? (Nehmen Sie sich bei dieser Auswahl gern auch den Medikamentenplan zur Hilfe.)</w:delText>
        </w:r>
      </w:del>
    </w:p>
    <w:p w14:paraId="026005D7" w14:textId="147749CD" w:rsidR="001E2116" w:rsidRPr="00000BDA" w:rsidDel="005E2CC0" w:rsidRDefault="001E2116" w:rsidP="001E2116">
      <w:pPr>
        <w:pStyle w:val="Textkrper"/>
        <w:numPr>
          <w:ilvl w:val="0"/>
          <w:numId w:val="66"/>
        </w:numPr>
        <w:suppressAutoHyphens/>
        <w:spacing w:line="252" w:lineRule="auto"/>
        <w:rPr>
          <w:del w:id="753" w:author="david pedrosa" w:date="2022-02-21T12:33:00Z"/>
        </w:rPr>
      </w:pPr>
      <w:del w:id="754" w:author="david pedrosa" w:date="2022-02-21T12:33:00Z">
        <w:r w:rsidRPr="00000BDA" w:rsidDel="005E2CC0">
          <w:delText>Levodopa (L-Dopa) in Kombination mit Benserazid, Carbidopa oder Entacapon (</w:delText>
        </w:r>
        <w:r w:rsidDel="005E2CC0">
          <w:delText xml:space="preserve">z.B. </w:delText>
        </w:r>
        <w:r w:rsidRPr="00000BDA" w:rsidDel="005E2CC0">
          <w:delText>D</w:delText>
        </w:r>
        <w:r w:rsidDel="005E2CC0">
          <w:delText>opadura</w:delText>
        </w:r>
        <w:r w:rsidDel="005E2CC0">
          <w:sym w:font="Symbol" w:char="F0E2"/>
        </w:r>
        <w:r w:rsidDel="005E2CC0">
          <w:delText>, Isicom</w:delText>
        </w:r>
        <w:r w:rsidDel="005E2CC0">
          <w:sym w:font="Symbol" w:char="F0E2"/>
        </w:r>
        <w:r w:rsidDel="005E2CC0">
          <w:delText>, LCE</w:delText>
        </w:r>
        <w:r w:rsidDel="005E2CC0">
          <w:sym w:font="Symbol" w:char="F0E2"/>
        </w:r>
        <w:r w:rsidDel="005E2CC0">
          <w:delText>, Lev/Car/En</w:delText>
        </w:r>
        <w:r w:rsidDel="005E2CC0">
          <w:sym w:font="Symbol" w:char="F0E2"/>
        </w:r>
        <w:r w:rsidDel="005E2CC0">
          <w:delText>, Levo C</w:delText>
        </w:r>
        <w:r w:rsidDel="005E2CC0">
          <w:sym w:font="Symbol" w:char="F0E2"/>
        </w:r>
        <w:r w:rsidDel="005E2CC0">
          <w:delText>, Levo C/E</w:delText>
        </w:r>
        <w:r w:rsidDel="005E2CC0">
          <w:sym w:font="Symbol" w:char="F0E2"/>
        </w:r>
        <w:r w:rsidDel="005E2CC0">
          <w:delText>, Levo/Ca/E</w:delText>
        </w:r>
        <w:r w:rsidDel="005E2CC0">
          <w:sym w:font="Symbol" w:char="F0E2"/>
        </w:r>
        <w:r w:rsidDel="005E2CC0">
          <w:delText>, Levo/Ca/En</w:delText>
        </w:r>
        <w:r w:rsidDel="005E2CC0">
          <w:sym w:font="Symbol" w:char="F0E2"/>
        </w:r>
        <w:r w:rsidDel="005E2CC0">
          <w:delText>, Levo/Carbi</w:delText>
        </w:r>
        <w:r w:rsidDel="005E2CC0">
          <w:sym w:font="Symbol" w:char="F0E2"/>
        </w:r>
        <w:r w:rsidDel="005E2CC0">
          <w:delText>, Levobens</w:delText>
        </w:r>
        <w:r w:rsidDel="005E2CC0">
          <w:sym w:font="Symbol" w:char="F0E2"/>
        </w:r>
        <w:r w:rsidDel="005E2CC0">
          <w:delText>, Levobeta</w:delText>
        </w:r>
        <w:r w:rsidDel="005E2CC0">
          <w:sym w:font="Symbol" w:char="F0E2"/>
        </w:r>
        <w:r w:rsidDel="005E2CC0">
          <w:delText>, Levocaent</w:delText>
        </w:r>
        <w:r w:rsidDel="005E2CC0">
          <w:sym w:font="Symbol" w:char="F0E2"/>
        </w:r>
        <w:r w:rsidDel="005E2CC0">
          <w:delText>, Levocarb</w:delText>
        </w:r>
        <w:r w:rsidDel="005E2CC0">
          <w:sym w:font="Symbol" w:char="F0E2"/>
        </w:r>
        <w:r w:rsidDel="005E2CC0">
          <w:delText>, Levocomp</w:delText>
        </w:r>
        <w:r w:rsidDel="005E2CC0">
          <w:sym w:font="Symbol" w:char="F0E2"/>
        </w:r>
        <w:r w:rsidDel="005E2CC0">
          <w:delText>, Levod</w:delText>
        </w:r>
        <w:r w:rsidDel="005E2CC0">
          <w:sym w:font="Symbol" w:char="F0E2"/>
        </w:r>
        <w:r w:rsidDel="005E2CC0">
          <w:delText xml:space="preserve">, </w:delText>
        </w:r>
        <w:r w:rsidDel="005E2CC0">
          <w:lastRenderedPageBreak/>
          <w:delText>Levodo</w:delText>
        </w:r>
        <w:r w:rsidDel="005E2CC0">
          <w:sym w:font="Symbol" w:char="F0E2"/>
        </w:r>
        <w:r w:rsidDel="005E2CC0">
          <w:delText>, Levodop</w:delText>
        </w:r>
        <w:r w:rsidDel="005E2CC0">
          <w:sym w:font="Symbol" w:char="F0E2"/>
        </w:r>
        <w:r w:rsidDel="005E2CC0">
          <w:delText>, Levodopa</w:delText>
        </w:r>
        <w:r w:rsidDel="005E2CC0">
          <w:sym w:font="Symbol" w:char="F0E2"/>
        </w:r>
        <w:r w:rsidDel="005E2CC0">
          <w:delText>, Levopar</w:delText>
        </w:r>
        <w:r w:rsidDel="005E2CC0">
          <w:sym w:font="Symbol" w:char="F0E2"/>
        </w:r>
        <w:r w:rsidDel="005E2CC0">
          <w:delText>, Madopar</w:delText>
        </w:r>
        <w:r w:rsidDel="005E2CC0">
          <w:sym w:font="Symbol" w:char="F0E2"/>
        </w:r>
        <w:r w:rsidDel="005E2CC0">
          <w:delText>, Nacom</w:delText>
        </w:r>
        <w:r w:rsidDel="005E2CC0">
          <w:sym w:font="Symbol" w:char="F0E2"/>
        </w:r>
        <w:r w:rsidDel="005E2CC0">
          <w:delText>, Pramidopa</w:delText>
        </w:r>
        <w:r w:rsidDel="005E2CC0">
          <w:sym w:font="Symbol" w:char="F0E2"/>
        </w:r>
        <w:r w:rsidDel="005E2CC0">
          <w:delText>, Sinemet</w:delText>
        </w:r>
        <w:r w:rsidDel="005E2CC0">
          <w:sym w:font="Symbol" w:char="F0E2"/>
        </w:r>
        <w:r w:rsidDel="005E2CC0">
          <w:delText>, Stalevo</w:delText>
        </w:r>
        <w:r w:rsidDel="005E2CC0">
          <w:sym w:font="Symbol" w:char="F0E2"/>
        </w:r>
        <w:r w:rsidDel="005E2CC0">
          <w:delText>)</w:delText>
        </w:r>
      </w:del>
    </w:p>
    <w:p w14:paraId="38CCAFB2" w14:textId="1AF641E6" w:rsidR="001E2116" w:rsidDel="005E2CC0" w:rsidRDefault="001E2116" w:rsidP="001E2116">
      <w:pPr>
        <w:pStyle w:val="Textkrper"/>
        <w:numPr>
          <w:ilvl w:val="0"/>
          <w:numId w:val="66"/>
        </w:numPr>
        <w:suppressAutoHyphens/>
        <w:spacing w:line="252" w:lineRule="auto"/>
        <w:rPr>
          <w:del w:id="755" w:author="david pedrosa" w:date="2022-02-21T12:33:00Z"/>
        </w:rPr>
      </w:pPr>
      <w:del w:id="756" w:author="david pedrosa" w:date="2022-02-21T12:33:00Z">
        <w:r w:rsidRPr="00000BDA" w:rsidDel="005E2CC0">
          <w:delText>L-DOPA/Carbidopa jejunale Infusion</w:delText>
        </w:r>
        <w:r w:rsidDel="005E2CC0">
          <w:delText xml:space="preserve"> (Duodopa</w:delText>
        </w:r>
        <w:r w:rsidDel="005E2CC0">
          <w:sym w:font="Symbol" w:char="F0E2"/>
        </w:r>
        <w:r w:rsidDel="005E2CC0">
          <w:delText>)</w:delText>
        </w:r>
      </w:del>
    </w:p>
    <w:p w14:paraId="1F7D080D" w14:textId="4E3C4FA5" w:rsidR="001E2116" w:rsidRPr="005927D3" w:rsidDel="005E2CC0" w:rsidRDefault="001E2116" w:rsidP="001E2116">
      <w:pPr>
        <w:pStyle w:val="Textkrper"/>
        <w:numPr>
          <w:ilvl w:val="0"/>
          <w:numId w:val="66"/>
        </w:numPr>
        <w:suppressAutoHyphens/>
        <w:spacing w:line="252" w:lineRule="auto"/>
        <w:rPr>
          <w:del w:id="757" w:author="david pedrosa" w:date="2022-02-21T12:33:00Z"/>
          <w:lang w:val="en-US"/>
        </w:rPr>
      </w:pPr>
      <w:del w:id="758" w:author="david pedrosa" w:date="2022-02-21T12:33:00Z">
        <w:r w:rsidRPr="005927D3" w:rsidDel="005E2CC0">
          <w:rPr>
            <w:lang w:val="en-US"/>
          </w:rPr>
          <w:delText>Entacapon (Comtess</w:delText>
        </w:r>
        <w:r w:rsidDel="005E2CC0">
          <w:sym w:font="Symbol" w:char="F0E2"/>
        </w:r>
        <w:r w:rsidRPr="005927D3" w:rsidDel="005E2CC0">
          <w:rPr>
            <w:lang w:val="en-US"/>
          </w:rPr>
          <w:delText>, Entacapon</w:delText>
        </w:r>
        <w:r w:rsidDel="005E2CC0">
          <w:sym w:font="Symbol" w:char="F0E2"/>
        </w:r>
        <w:r w:rsidRPr="005927D3" w:rsidDel="005E2CC0">
          <w:rPr>
            <w:lang w:val="en-US"/>
          </w:rPr>
          <w:delText>)</w:delText>
        </w:r>
      </w:del>
    </w:p>
    <w:p w14:paraId="1AAA90AC" w14:textId="020788C6" w:rsidR="001E2116" w:rsidRPr="00000BDA" w:rsidDel="005E2CC0" w:rsidRDefault="001E2116" w:rsidP="001E2116">
      <w:pPr>
        <w:pStyle w:val="Textkrper"/>
        <w:numPr>
          <w:ilvl w:val="0"/>
          <w:numId w:val="66"/>
        </w:numPr>
        <w:suppressAutoHyphens/>
        <w:spacing w:line="252" w:lineRule="auto"/>
        <w:rPr>
          <w:del w:id="759" w:author="david pedrosa" w:date="2022-02-21T12:33:00Z"/>
        </w:rPr>
      </w:pPr>
      <w:del w:id="760" w:author="david pedrosa" w:date="2022-02-21T12:33:00Z">
        <w:r w:rsidRPr="00000BDA" w:rsidDel="005E2CC0">
          <w:delText>Opicapon (</w:delText>
        </w:r>
        <w:r w:rsidDel="005E2CC0">
          <w:delText>Ongentys</w:delText>
        </w:r>
        <w:r w:rsidDel="005E2CC0">
          <w:sym w:font="Symbol" w:char="F0E2"/>
        </w:r>
        <w:r w:rsidRPr="00000BDA" w:rsidDel="005E2CC0">
          <w:delText>)</w:delText>
        </w:r>
      </w:del>
    </w:p>
    <w:p w14:paraId="1C7CE7EF" w14:textId="1FA1BF7E" w:rsidR="001E2116" w:rsidRPr="00000BDA" w:rsidDel="005E2CC0" w:rsidRDefault="001E2116" w:rsidP="001E2116">
      <w:pPr>
        <w:pStyle w:val="Textkrper"/>
        <w:numPr>
          <w:ilvl w:val="0"/>
          <w:numId w:val="66"/>
        </w:numPr>
        <w:suppressAutoHyphens/>
        <w:spacing w:line="252" w:lineRule="auto"/>
        <w:rPr>
          <w:del w:id="761" w:author="david pedrosa" w:date="2022-02-21T12:33:00Z"/>
        </w:rPr>
      </w:pPr>
      <w:del w:id="762" w:author="david pedrosa" w:date="2022-02-21T12:33:00Z">
        <w:r w:rsidRPr="00000BDA" w:rsidDel="005E2CC0">
          <w:delText>Tolcapon</w:delText>
        </w:r>
        <w:r w:rsidDel="005E2CC0">
          <w:delText xml:space="preserve"> (Tasmar</w:delText>
        </w:r>
        <w:r w:rsidDel="005E2CC0">
          <w:sym w:font="Symbol" w:char="F0E2"/>
        </w:r>
        <w:r w:rsidDel="005E2CC0">
          <w:delText>, Tolcarpon</w:delText>
        </w:r>
        <w:r w:rsidDel="005E2CC0">
          <w:sym w:font="Symbol" w:char="F0E2"/>
        </w:r>
        <w:r w:rsidDel="005E2CC0">
          <w:delText>)</w:delText>
        </w:r>
      </w:del>
    </w:p>
    <w:p w14:paraId="7EDA804E" w14:textId="20E64984" w:rsidR="001E2116" w:rsidRPr="00000BDA" w:rsidDel="005E2CC0" w:rsidRDefault="001E2116" w:rsidP="001E2116">
      <w:pPr>
        <w:pStyle w:val="Textkrper"/>
        <w:numPr>
          <w:ilvl w:val="0"/>
          <w:numId w:val="66"/>
        </w:numPr>
        <w:suppressAutoHyphens/>
        <w:spacing w:line="252" w:lineRule="auto"/>
        <w:rPr>
          <w:del w:id="763" w:author="david pedrosa" w:date="2022-02-21T12:33:00Z"/>
        </w:rPr>
      </w:pPr>
      <w:del w:id="764" w:author="david pedrosa" w:date="2022-02-21T12:33:00Z">
        <w:r w:rsidRPr="00000BDA" w:rsidDel="005E2CC0">
          <w:delText>Safinamid (</w:delText>
        </w:r>
        <w:r w:rsidDel="005E2CC0">
          <w:delText>Xadago</w:delText>
        </w:r>
        <w:r w:rsidDel="005E2CC0">
          <w:sym w:font="Symbol" w:char="F0E2"/>
        </w:r>
        <w:r w:rsidRPr="00000BDA" w:rsidDel="005E2CC0">
          <w:delText>)</w:delText>
        </w:r>
      </w:del>
    </w:p>
    <w:p w14:paraId="1F79314A" w14:textId="207DDC3B" w:rsidR="001E2116" w:rsidRPr="00000BDA" w:rsidDel="005E2CC0" w:rsidRDefault="001E2116" w:rsidP="001E2116">
      <w:pPr>
        <w:pStyle w:val="Textkrper"/>
        <w:numPr>
          <w:ilvl w:val="0"/>
          <w:numId w:val="66"/>
        </w:numPr>
        <w:suppressAutoHyphens/>
        <w:spacing w:line="252" w:lineRule="auto"/>
        <w:rPr>
          <w:del w:id="765" w:author="david pedrosa" w:date="2022-02-21T12:33:00Z"/>
        </w:rPr>
      </w:pPr>
      <w:del w:id="766" w:author="david pedrosa" w:date="2022-02-21T12:33:00Z">
        <w:r w:rsidRPr="00000BDA" w:rsidDel="005E2CC0">
          <w:delText>Rasagilin</w:delText>
        </w:r>
        <w:r w:rsidDel="005E2CC0">
          <w:delText xml:space="preserve"> (Azilect</w:delText>
        </w:r>
        <w:r w:rsidDel="005E2CC0">
          <w:sym w:font="Symbol" w:char="F0E2"/>
        </w:r>
        <w:r w:rsidDel="005E2CC0">
          <w:delText>, Rasagilin</w:delText>
        </w:r>
        <w:r w:rsidDel="005E2CC0">
          <w:sym w:font="Symbol" w:char="F0E2"/>
        </w:r>
        <w:r w:rsidDel="005E2CC0">
          <w:delText>)</w:delText>
        </w:r>
      </w:del>
    </w:p>
    <w:p w14:paraId="0764AE97" w14:textId="177682E7" w:rsidR="001E2116" w:rsidRPr="00000BDA" w:rsidDel="005E2CC0" w:rsidRDefault="001E2116" w:rsidP="001E2116">
      <w:pPr>
        <w:pStyle w:val="Textkrper"/>
        <w:numPr>
          <w:ilvl w:val="0"/>
          <w:numId w:val="66"/>
        </w:numPr>
        <w:suppressAutoHyphens/>
        <w:spacing w:line="252" w:lineRule="auto"/>
        <w:rPr>
          <w:del w:id="767" w:author="david pedrosa" w:date="2022-02-21T12:33:00Z"/>
        </w:rPr>
      </w:pPr>
      <w:del w:id="768" w:author="david pedrosa" w:date="2022-02-21T12:33:00Z">
        <w:r w:rsidRPr="00000BDA" w:rsidDel="005E2CC0">
          <w:delText>Selegilin</w:delText>
        </w:r>
      </w:del>
    </w:p>
    <w:p w14:paraId="3C8A8E01" w14:textId="17070DB7" w:rsidR="001E2116" w:rsidRPr="00000BDA" w:rsidDel="005E2CC0" w:rsidRDefault="001E2116" w:rsidP="001E2116">
      <w:pPr>
        <w:pStyle w:val="Textkrper"/>
        <w:numPr>
          <w:ilvl w:val="0"/>
          <w:numId w:val="66"/>
        </w:numPr>
        <w:suppressAutoHyphens/>
        <w:spacing w:line="252" w:lineRule="auto"/>
        <w:rPr>
          <w:del w:id="769" w:author="david pedrosa" w:date="2022-02-21T12:33:00Z"/>
        </w:rPr>
      </w:pPr>
      <w:commentRangeStart w:id="770"/>
      <w:del w:id="771" w:author="david pedrosa" w:date="2022-02-21T12:33:00Z">
        <w:r w:rsidRPr="00000BDA" w:rsidDel="005E2CC0">
          <w:delText>Alpha-Dihydroergocriptin</w:delText>
        </w:r>
        <w:r w:rsidDel="005E2CC0">
          <w:delText xml:space="preserve"> (Almirid</w:delText>
        </w:r>
        <w:r w:rsidDel="005E2CC0">
          <w:sym w:font="Symbol" w:char="F0E2"/>
        </w:r>
        <w:r w:rsidDel="005E2CC0">
          <w:delText>)</w:delText>
        </w:r>
        <w:commentRangeEnd w:id="770"/>
        <w:r w:rsidR="003D7F5D" w:rsidDel="005E2CC0">
          <w:rPr>
            <w:rStyle w:val="Kommentarzeichen"/>
          </w:rPr>
          <w:commentReference w:id="770"/>
        </w:r>
      </w:del>
    </w:p>
    <w:p w14:paraId="2A768A37" w14:textId="2EC4CA18" w:rsidR="001E2116" w:rsidRPr="00000BDA" w:rsidDel="005E2CC0" w:rsidRDefault="001E2116" w:rsidP="001E2116">
      <w:pPr>
        <w:pStyle w:val="Textkrper"/>
        <w:numPr>
          <w:ilvl w:val="0"/>
          <w:numId w:val="66"/>
        </w:numPr>
        <w:suppressAutoHyphens/>
        <w:spacing w:line="252" w:lineRule="auto"/>
        <w:rPr>
          <w:del w:id="772" w:author="david pedrosa" w:date="2022-02-21T12:33:00Z"/>
        </w:rPr>
      </w:pPr>
      <w:del w:id="773" w:author="david pedrosa" w:date="2022-02-21T12:33:00Z">
        <w:r w:rsidRPr="00000BDA" w:rsidDel="005E2CC0">
          <w:delText>Apomorphin Pen</w:delText>
        </w:r>
        <w:r w:rsidDel="005E2CC0">
          <w:delText xml:space="preserve"> oder Pumpe (Dacepton</w:delText>
        </w:r>
        <w:r w:rsidDel="005E2CC0">
          <w:sym w:font="Symbol" w:char="F0E2"/>
        </w:r>
        <w:r w:rsidDel="005E2CC0">
          <w:delText>, Apomorphin</w:delText>
        </w:r>
        <w:r w:rsidDel="005E2CC0">
          <w:sym w:font="Symbol" w:char="F0E2"/>
        </w:r>
        <w:r w:rsidDel="005E2CC0">
          <w:delText>)</w:delText>
        </w:r>
      </w:del>
    </w:p>
    <w:p w14:paraId="20A12F42" w14:textId="2B130CD3" w:rsidR="001E2116" w:rsidRPr="00000BDA" w:rsidDel="005E2CC0" w:rsidRDefault="001E2116" w:rsidP="001E2116">
      <w:pPr>
        <w:pStyle w:val="Textkrper"/>
        <w:numPr>
          <w:ilvl w:val="0"/>
          <w:numId w:val="66"/>
        </w:numPr>
        <w:suppressAutoHyphens/>
        <w:spacing w:line="252" w:lineRule="auto"/>
        <w:rPr>
          <w:del w:id="774" w:author="david pedrosa" w:date="2022-02-21T12:33:00Z"/>
        </w:rPr>
      </w:pPr>
      <w:commentRangeStart w:id="775"/>
      <w:del w:id="776" w:author="david pedrosa" w:date="2022-02-21T12:33:00Z">
        <w:r w:rsidRPr="00000BDA" w:rsidDel="005E2CC0">
          <w:delText>Bromocriptin</w:delText>
        </w:r>
        <w:r w:rsidDel="005E2CC0">
          <w:delText xml:space="preserve"> (Parlodel</w:delText>
        </w:r>
        <w:r w:rsidDel="005E2CC0">
          <w:sym w:font="Symbol" w:char="F0E2"/>
        </w:r>
        <w:r w:rsidDel="005E2CC0">
          <w:delText>, Bromocriptin</w:delText>
        </w:r>
        <w:r w:rsidDel="005E2CC0">
          <w:sym w:font="Symbol" w:char="F0E2"/>
        </w:r>
        <w:r w:rsidDel="005E2CC0">
          <w:delText>)</w:delText>
        </w:r>
        <w:commentRangeEnd w:id="775"/>
        <w:r w:rsidR="003D7F5D" w:rsidDel="005E2CC0">
          <w:rPr>
            <w:rStyle w:val="Kommentarzeichen"/>
          </w:rPr>
          <w:commentReference w:id="775"/>
        </w:r>
      </w:del>
    </w:p>
    <w:p w14:paraId="629EB132" w14:textId="17CB583C" w:rsidR="001E2116" w:rsidRPr="001B7234" w:rsidDel="005E2CC0" w:rsidRDefault="001E2116" w:rsidP="001E2116">
      <w:pPr>
        <w:pStyle w:val="Textkrper"/>
        <w:numPr>
          <w:ilvl w:val="0"/>
          <w:numId w:val="66"/>
        </w:numPr>
        <w:suppressAutoHyphens/>
        <w:spacing w:line="252" w:lineRule="auto"/>
        <w:rPr>
          <w:del w:id="777" w:author="david pedrosa" w:date="2022-02-21T12:33:00Z"/>
        </w:rPr>
      </w:pPr>
      <w:commentRangeStart w:id="778"/>
      <w:del w:id="779" w:author="david pedrosa" w:date="2022-02-21T12:33:00Z">
        <w:r w:rsidRPr="00000BDA" w:rsidDel="005E2CC0">
          <w:delText>Cabergolin</w:delText>
        </w:r>
        <w:r w:rsidDel="005E2CC0">
          <w:delText xml:space="preserve"> (Dostinex</w:delText>
        </w:r>
        <w:r w:rsidDel="005E2CC0">
          <w:sym w:font="Symbol" w:char="F0E2"/>
        </w:r>
        <w:r w:rsidDel="005E2CC0">
          <w:delText>, Cabergolin</w:delText>
        </w:r>
        <w:r w:rsidDel="005E2CC0">
          <w:sym w:font="Symbol" w:char="F0E2"/>
        </w:r>
        <w:r w:rsidDel="005E2CC0">
          <w:delText>)</w:delText>
        </w:r>
        <w:commentRangeEnd w:id="778"/>
        <w:r w:rsidR="003D7F5D" w:rsidDel="005E2CC0">
          <w:rPr>
            <w:rStyle w:val="Kommentarzeichen"/>
          </w:rPr>
          <w:commentReference w:id="778"/>
        </w:r>
      </w:del>
    </w:p>
    <w:p w14:paraId="7D00AA2B" w14:textId="0899358F" w:rsidR="001E2116" w:rsidRPr="00000BDA" w:rsidDel="005E2CC0" w:rsidRDefault="001E2116" w:rsidP="001E2116">
      <w:pPr>
        <w:pStyle w:val="Textkrper"/>
        <w:numPr>
          <w:ilvl w:val="0"/>
          <w:numId w:val="66"/>
        </w:numPr>
        <w:suppressAutoHyphens/>
        <w:spacing w:line="252" w:lineRule="auto"/>
        <w:rPr>
          <w:del w:id="780" w:author="david pedrosa" w:date="2022-02-21T12:33:00Z"/>
        </w:rPr>
      </w:pPr>
      <w:commentRangeStart w:id="781"/>
      <w:del w:id="782" w:author="david pedrosa" w:date="2022-02-21T12:33:00Z">
        <w:r w:rsidRPr="00000BDA" w:rsidDel="005E2CC0">
          <w:delText>Pergolid</w:delText>
        </w:r>
        <w:commentRangeEnd w:id="781"/>
        <w:r w:rsidR="003D7F5D" w:rsidDel="005E2CC0">
          <w:rPr>
            <w:rStyle w:val="Kommentarzeichen"/>
          </w:rPr>
          <w:commentReference w:id="781"/>
        </w:r>
      </w:del>
    </w:p>
    <w:p w14:paraId="1D8D401D" w14:textId="78A86173" w:rsidR="001E2116" w:rsidRPr="00000BDA" w:rsidDel="005E2CC0" w:rsidRDefault="001E2116" w:rsidP="001E2116">
      <w:pPr>
        <w:pStyle w:val="Textkrper"/>
        <w:numPr>
          <w:ilvl w:val="0"/>
          <w:numId w:val="66"/>
        </w:numPr>
        <w:suppressAutoHyphens/>
        <w:spacing w:line="252" w:lineRule="auto"/>
        <w:rPr>
          <w:del w:id="783" w:author="david pedrosa" w:date="2022-02-21T12:33:00Z"/>
        </w:rPr>
      </w:pPr>
      <w:del w:id="784" w:author="david pedrosa" w:date="2022-02-21T12:33:00Z">
        <w:r w:rsidRPr="00000BDA" w:rsidDel="005E2CC0">
          <w:delText>Piribedil</w:delText>
        </w:r>
      </w:del>
    </w:p>
    <w:p w14:paraId="4EE16230" w14:textId="4417E10F" w:rsidR="001E2116" w:rsidRPr="001B7234" w:rsidDel="005E2CC0" w:rsidRDefault="001E2116" w:rsidP="001E2116">
      <w:pPr>
        <w:pStyle w:val="Textkrper"/>
        <w:numPr>
          <w:ilvl w:val="0"/>
          <w:numId w:val="66"/>
        </w:numPr>
        <w:suppressAutoHyphens/>
        <w:spacing w:line="252" w:lineRule="auto"/>
        <w:rPr>
          <w:del w:id="785" w:author="david pedrosa" w:date="2022-02-21T12:33:00Z"/>
          <w:lang w:val="en-US"/>
        </w:rPr>
      </w:pPr>
      <w:del w:id="786" w:author="david pedrosa" w:date="2022-02-21T12:33:00Z">
        <w:r w:rsidRPr="001B7234" w:rsidDel="005E2CC0">
          <w:rPr>
            <w:lang w:val="en-US"/>
          </w:rPr>
          <w:delText>Pramipexol</w:delText>
        </w:r>
      </w:del>
      <w:del w:id="787" w:author="david pedrosa" w:date="2022-02-21T12:28:00Z">
        <w:r w:rsidRPr="001B7234" w:rsidDel="003D7F5D">
          <w:rPr>
            <w:lang w:val="en-US"/>
          </w:rPr>
          <w:delText>e</w:delText>
        </w:r>
      </w:del>
      <w:del w:id="788" w:author="david pedrosa" w:date="2022-02-21T12:33:00Z">
        <w:r w:rsidRPr="001B7234" w:rsidDel="005E2CC0">
          <w:rPr>
            <w:lang w:val="en-US"/>
          </w:rPr>
          <w:delText xml:space="preserve"> standard oder retard (G</w:delText>
        </w:r>
        <w:r w:rsidDel="005E2CC0">
          <w:rPr>
            <w:lang w:val="en-US"/>
          </w:rPr>
          <w:delText>lepark</w:delText>
        </w:r>
        <w:r w:rsidDel="005E2CC0">
          <w:sym w:font="Symbol" w:char="F0E2"/>
        </w:r>
        <w:r w:rsidRPr="001B7234" w:rsidDel="005E2CC0">
          <w:rPr>
            <w:lang w:val="en-US"/>
          </w:rPr>
          <w:delText>, Mirapexin</w:delText>
        </w:r>
        <w:r w:rsidDel="005E2CC0">
          <w:sym w:font="Symbol" w:char="F0E2"/>
        </w:r>
        <w:r w:rsidRPr="001B7234" w:rsidDel="005E2CC0">
          <w:rPr>
            <w:lang w:val="en-US"/>
          </w:rPr>
          <w:delText>, Oprymea</w:delText>
        </w:r>
        <w:r w:rsidDel="005E2CC0">
          <w:sym w:font="Symbol" w:char="F0E2"/>
        </w:r>
        <w:r w:rsidRPr="001B7234" w:rsidDel="005E2CC0">
          <w:rPr>
            <w:lang w:val="en-US"/>
          </w:rPr>
          <w:delText xml:space="preserve">, </w:delText>
        </w:r>
        <w:r w:rsidDel="005E2CC0">
          <w:rPr>
            <w:lang w:val="en-US"/>
          </w:rPr>
          <w:delText>Pramidopa</w:delText>
        </w:r>
        <w:r w:rsidDel="005E2CC0">
          <w:sym w:font="Symbol" w:char="F0E2"/>
        </w:r>
        <w:r w:rsidRPr="001B7234" w:rsidDel="005E2CC0">
          <w:rPr>
            <w:lang w:val="en-US"/>
          </w:rPr>
          <w:delText>, Pramipe</w:delText>
        </w:r>
        <w:r w:rsidDel="005E2CC0">
          <w:rPr>
            <w:lang w:val="en-US"/>
          </w:rPr>
          <w:delText>xol</w:delText>
        </w:r>
        <w:r w:rsidDel="005E2CC0">
          <w:sym w:font="Symbol" w:char="F0E2"/>
        </w:r>
        <w:r w:rsidRPr="001B7234" w:rsidDel="005E2CC0">
          <w:rPr>
            <w:lang w:val="en-US"/>
          </w:rPr>
          <w:delText>, Sifrol</w:delText>
        </w:r>
        <w:r w:rsidDel="005E2CC0">
          <w:sym w:font="Symbol" w:char="F0E2"/>
        </w:r>
        <w:r w:rsidRPr="001B7234" w:rsidDel="005E2CC0">
          <w:rPr>
            <w:lang w:val="en-US"/>
          </w:rPr>
          <w:delText>)</w:delText>
        </w:r>
      </w:del>
    </w:p>
    <w:p w14:paraId="3780BA7B" w14:textId="096742A2" w:rsidR="001E2116" w:rsidRPr="001B7234" w:rsidDel="005E2CC0" w:rsidRDefault="001E2116" w:rsidP="001E2116">
      <w:pPr>
        <w:pStyle w:val="Textkrper"/>
        <w:numPr>
          <w:ilvl w:val="0"/>
          <w:numId w:val="66"/>
        </w:numPr>
        <w:suppressAutoHyphens/>
        <w:spacing w:line="252" w:lineRule="auto"/>
        <w:rPr>
          <w:del w:id="789" w:author="david pedrosa" w:date="2022-02-21T12:33:00Z"/>
          <w:lang w:val="en-US"/>
        </w:rPr>
      </w:pPr>
      <w:del w:id="790" w:author="david pedrosa" w:date="2022-02-21T12:33:00Z">
        <w:r w:rsidRPr="001B7234" w:rsidDel="005E2CC0">
          <w:rPr>
            <w:lang w:val="en-US"/>
          </w:rPr>
          <w:delText>Ropinirol</w:delText>
        </w:r>
      </w:del>
      <w:del w:id="791" w:author="david pedrosa" w:date="2022-02-21T12:28:00Z">
        <w:r w:rsidRPr="001B7234" w:rsidDel="003D7F5D">
          <w:rPr>
            <w:lang w:val="en-US"/>
          </w:rPr>
          <w:delText>e</w:delText>
        </w:r>
      </w:del>
      <w:del w:id="792" w:author="david pedrosa" w:date="2022-02-21T12:33:00Z">
        <w:r w:rsidRPr="001B7234" w:rsidDel="005E2CC0">
          <w:rPr>
            <w:lang w:val="en-US"/>
          </w:rPr>
          <w:delText xml:space="preserve"> standard oder retard</w:delText>
        </w:r>
        <w:r w:rsidDel="005E2CC0">
          <w:rPr>
            <w:lang w:val="en-US"/>
          </w:rPr>
          <w:delText xml:space="preserve"> </w:delText>
        </w:r>
        <w:r w:rsidRPr="001B7234" w:rsidDel="005E2CC0">
          <w:rPr>
            <w:lang w:val="en-US"/>
          </w:rPr>
          <w:delText>(Re</w:delText>
        </w:r>
        <w:r w:rsidDel="005E2CC0">
          <w:rPr>
            <w:lang w:val="en-US"/>
          </w:rPr>
          <w:delText>quip</w:delText>
        </w:r>
        <w:r w:rsidDel="005E2CC0">
          <w:sym w:font="Symbol" w:char="F0E2"/>
        </w:r>
        <w:r w:rsidRPr="001B7234" w:rsidDel="005E2CC0">
          <w:rPr>
            <w:lang w:val="en-US"/>
          </w:rPr>
          <w:delText xml:space="preserve">, </w:delText>
        </w:r>
        <w:r w:rsidDel="005E2CC0">
          <w:rPr>
            <w:lang w:val="en-US"/>
          </w:rPr>
          <w:delText>Adartrel</w:delText>
        </w:r>
        <w:r w:rsidDel="005E2CC0">
          <w:sym w:font="Symbol" w:char="F0E2"/>
        </w:r>
        <w:r w:rsidRPr="001B7234" w:rsidDel="005E2CC0">
          <w:rPr>
            <w:lang w:val="en-US"/>
          </w:rPr>
          <w:delText xml:space="preserve">, </w:delText>
        </w:r>
        <w:r w:rsidDel="005E2CC0">
          <w:rPr>
            <w:lang w:val="en-US"/>
          </w:rPr>
          <w:delText>Ralnea</w:delText>
        </w:r>
        <w:r w:rsidDel="005E2CC0">
          <w:sym w:font="Symbol" w:char="F0E2"/>
        </w:r>
        <w:r w:rsidRPr="001B7234" w:rsidDel="005E2CC0">
          <w:rPr>
            <w:lang w:val="en-US"/>
          </w:rPr>
          <w:delText xml:space="preserve">, </w:delText>
        </w:r>
        <w:r w:rsidDel="005E2CC0">
          <w:rPr>
            <w:lang w:val="en-US"/>
          </w:rPr>
          <w:delText>Ropinirol</w:delText>
        </w:r>
        <w:r w:rsidDel="005E2CC0">
          <w:sym w:font="Symbol" w:char="F0E2"/>
        </w:r>
        <w:r w:rsidRPr="001B7234" w:rsidDel="005E2CC0">
          <w:rPr>
            <w:lang w:val="en-US"/>
          </w:rPr>
          <w:delText>)</w:delText>
        </w:r>
      </w:del>
    </w:p>
    <w:p w14:paraId="607EE1DD" w14:textId="26844358" w:rsidR="001E2116" w:rsidRPr="00000BDA" w:rsidDel="005E2CC0" w:rsidRDefault="001E2116" w:rsidP="001E2116">
      <w:pPr>
        <w:pStyle w:val="Textkrper"/>
        <w:numPr>
          <w:ilvl w:val="0"/>
          <w:numId w:val="66"/>
        </w:numPr>
        <w:suppressAutoHyphens/>
        <w:spacing w:line="252" w:lineRule="auto"/>
        <w:rPr>
          <w:del w:id="793" w:author="david pedrosa" w:date="2022-02-21T12:33:00Z"/>
        </w:rPr>
      </w:pPr>
      <w:del w:id="794" w:author="david pedrosa" w:date="2022-02-21T12:33:00Z">
        <w:r w:rsidRPr="00000BDA" w:rsidDel="005E2CC0">
          <w:delText>Rotigotin</w:delText>
        </w:r>
      </w:del>
      <w:del w:id="795" w:author="david pedrosa" w:date="2022-02-21T12:28:00Z">
        <w:r w:rsidRPr="00000BDA" w:rsidDel="003D7F5D">
          <w:delText>e</w:delText>
        </w:r>
      </w:del>
      <w:del w:id="796" w:author="david pedrosa" w:date="2022-02-21T12:33:00Z">
        <w:r w:rsidDel="005E2CC0">
          <w:delText xml:space="preserve"> (Leganto</w:delText>
        </w:r>
        <w:r w:rsidDel="005E2CC0">
          <w:sym w:font="Symbol" w:char="F0E2"/>
        </w:r>
        <w:r w:rsidDel="005E2CC0">
          <w:delText>, Neupro</w:delText>
        </w:r>
        <w:r w:rsidDel="005E2CC0">
          <w:sym w:font="Symbol" w:char="F0E2"/>
        </w:r>
        <w:r w:rsidDel="005E2CC0">
          <w:delText>)</w:delText>
        </w:r>
      </w:del>
    </w:p>
    <w:p w14:paraId="7EABCBAD" w14:textId="4D335573" w:rsidR="001E2116" w:rsidRPr="00000BDA" w:rsidDel="005E2CC0" w:rsidRDefault="001E2116" w:rsidP="001E2116">
      <w:pPr>
        <w:pStyle w:val="Textkrper"/>
        <w:numPr>
          <w:ilvl w:val="0"/>
          <w:numId w:val="66"/>
        </w:numPr>
        <w:suppressAutoHyphens/>
        <w:spacing w:line="252" w:lineRule="auto"/>
        <w:rPr>
          <w:del w:id="797" w:author="david pedrosa" w:date="2022-02-21T12:33:00Z"/>
        </w:rPr>
      </w:pPr>
      <w:del w:id="798" w:author="david pedrosa" w:date="2022-02-21T12:33:00Z">
        <w:r w:rsidRPr="00000BDA" w:rsidDel="005E2CC0">
          <w:delText>Amantadin</w:delText>
        </w:r>
        <w:r w:rsidDel="005E2CC0">
          <w:delText xml:space="preserve"> (Pk Merz</w:delText>
        </w:r>
        <w:r w:rsidDel="005E2CC0">
          <w:sym w:font="Symbol" w:char="F0E2"/>
        </w:r>
        <w:r w:rsidDel="005E2CC0">
          <w:delText>, Tregor</w:delText>
        </w:r>
        <w:r w:rsidDel="005E2CC0">
          <w:sym w:font="Symbol" w:char="F0E2"/>
        </w:r>
        <w:r w:rsidDel="005E2CC0">
          <w:delText>, Amantadin</w:delText>
        </w:r>
        <w:r w:rsidDel="005E2CC0">
          <w:sym w:font="Symbol" w:char="F0E2"/>
        </w:r>
        <w:r w:rsidDel="005E2CC0">
          <w:delText>)</w:delText>
        </w:r>
      </w:del>
    </w:p>
    <w:p w14:paraId="1FB1975F" w14:textId="447164FF" w:rsidR="001E2116" w:rsidRPr="00000BDA" w:rsidDel="005E2CC0" w:rsidRDefault="001E2116" w:rsidP="001E2116">
      <w:pPr>
        <w:pStyle w:val="Textkrper"/>
        <w:numPr>
          <w:ilvl w:val="0"/>
          <w:numId w:val="66"/>
        </w:numPr>
        <w:suppressAutoHyphens/>
        <w:spacing w:line="252" w:lineRule="auto"/>
        <w:rPr>
          <w:del w:id="799" w:author="david pedrosa" w:date="2022-02-21T12:33:00Z"/>
        </w:rPr>
      </w:pPr>
      <w:commentRangeStart w:id="800"/>
      <w:del w:id="801" w:author="david pedrosa" w:date="2022-02-21T12:33:00Z">
        <w:r w:rsidRPr="00000BDA" w:rsidDel="005E2CC0">
          <w:delText>Budipin</w:delText>
        </w:r>
        <w:r w:rsidDel="005E2CC0">
          <w:delText xml:space="preserve"> (Parkinsan</w:delText>
        </w:r>
        <w:r w:rsidDel="005E2CC0">
          <w:sym w:font="Symbol" w:char="F0E2"/>
        </w:r>
        <w:r w:rsidDel="005E2CC0">
          <w:delText>)</w:delText>
        </w:r>
        <w:commentRangeEnd w:id="800"/>
        <w:r w:rsidR="003D7F5D" w:rsidDel="005E2CC0">
          <w:rPr>
            <w:rStyle w:val="Kommentarzeichen"/>
          </w:rPr>
          <w:commentReference w:id="800"/>
        </w:r>
      </w:del>
    </w:p>
    <w:p w14:paraId="7B08E429" w14:textId="64F1568F" w:rsidR="001E2116" w:rsidRPr="00000BDA" w:rsidDel="005E2CC0" w:rsidRDefault="001E2116" w:rsidP="001E2116">
      <w:pPr>
        <w:pStyle w:val="Textkrper"/>
        <w:numPr>
          <w:ilvl w:val="0"/>
          <w:numId w:val="66"/>
        </w:numPr>
        <w:suppressAutoHyphens/>
        <w:spacing w:line="252" w:lineRule="auto"/>
        <w:rPr>
          <w:del w:id="802" w:author="david pedrosa" w:date="2022-02-21T12:33:00Z"/>
        </w:rPr>
      </w:pPr>
      <w:del w:id="803" w:author="david pedrosa" w:date="2022-02-21T12:33:00Z">
        <w:r w:rsidRPr="00000BDA" w:rsidDel="005E2CC0">
          <w:delText>Biperiden</w:delText>
        </w:r>
        <w:r w:rsidDel="005E2CC0">
          <w:delText xml:space="preserve"> (Akineton</w:delText>
        </w:r>
        <w:r w:rsidDel="005E2CC0">
          <w:sym w:font="Symbol" w:char="F0E2"/>
        </w:r>
        <w:r w:rsidDel="005E2CC0">
          <w:delText>, Biperiden</w:delText>
        </w:r>
        <w:r w:rsidDel="005E2CC0">
          <w:sym w:font="Symbol" w:char="F0E2"/>
        </w:r>
        <w:r w:rsidDel="005E2CC0">
          <w:delText>)</w:delText>
        </w:r>
      </w:del>
    </w:p>
    <w:p w14:paraId="1F25F221" w14:textId="7A0A1CDE" w:rsidR="001E2116" w:rsidRPr="006307E8" w:rsidDel="005E2CC0" w:rsidRDefault="001E2116" w:rsidP="001E2116">
      <w:pPr>
        <w:pStyle w:val="Textkrper"/>
        <w:numPr>
          <w:ilvl w:val="0"/>
          <w:numId w:val="66"/>
        </w:numPr>
        <w:suppressAutoHyphens/>
        <w:spacing w:line="252" w:lineRule="auto"/>
        <w:rPr>
          <w:del w:id="804" w:author="david pedrosa" w:date="2022-02-21T12:33:00Z"/>
        </w:rPr>
      </w:pPr>
      <w:del w:id="805" w:author="david pedrosa" w:date="2022-02-21T12:33:00Z">
        <w:r w:rsidRPr="00000BDA" w:rsidDel="005E2CC0">
          <w:delText>Bornaprin</w:delText>
        </w:r>
        <w:r w:rsidDel="005E2CC0">
          <w:delText xml:space="preserve"> (Sormodren</w:delText>
        </w:r>
        <w:r w:rsidDel="005E2CC0">
          <w:sym w:font="Symbol" w:char="F0E2"/>
        </w:r>
        <w:r w:rsidDel="005E2CC0">
          <w:delText>)</w:delText>
        </w:r>
      </w:del>
    </w:p>
    <w:p w14:paraId="0DC6B1EF" w14:textId="6BCE05E6" w:rsidR="001E2116" w:rsidDel="005E2CC0" w:rsidRDefault="001E2116" w:rsidP="001E2116">
      <w:pPr>
        <w:pStyle w:val="Textkrper"/>
        <w:numPr>
          <w:ilvl w:val="0"/>
          <w:numId w:val="66"/>
        </w:numPr>
        <w:suppressAutoHyphens/>
        <w:spacing w:line="252" w:lineRule="auto"/>
        <w:rPr>
          <w:del w:id="806" w:author="david pedrosa" w:date="2022-02-21T12:33:00Z"/>
        </w:rPr>
      </w:pPr>
      <w:del w:id="807" w:author="david pedrosa" w:date="2022-02-21T12:33:00Z">
        <w:r w:rsidRPr="00000BDA" w:rsidDel="005E2CC0">
          <w:delText>Trihexphenidyl</w:delText>
        </w:r>
        <w:r w:rsidDel="005E2CC0">
          <w:delText xml:space="preserve"> (Artane</w:delText>
        </w:r>
        <w:r w:rsidDel="005E2CC0">
          <w:sym w:font="Symbol" w:char="F0E2"/>
        </w:r>
        <w:r w:rsidDel="005E2CC0">
          <w:delText>, Parkopan</w:delText>
        </w:r>
        <w:r w:rsidDel="005E2CC0">
          <w:sym w:font="Symbol" w:char="F0E2"/>
        </w:r>
        <w:r w:rsidDel="005E2CC0">
          <w:delText>)</w:delText>
        </w:r>
      </w:del>
    </w:p>
    <w:p w14:paraId="1AA4DE6A" w14:textId="7C6BDB80" w:rsidR="001E2116" w:rsidRPr="00000BDA" w:rsidDel="005E2CC0" w:rsidRDefault="001E2116" w:rsidP="001E2116">
      <w:pPr>
        <w:pStyle w:val="Textkrper"/>
        <w:numPr>
          <w:ilvl w:val="0"/>
          <w:numId w:val="66"/>
        </w:numPr>
        <w:suppressAutoHyphens/>
        <w:spacing w:line="252" w:lineRule="auto"/>
        <w:rPr>
          <w:del w:id="808" w:author="david pedrosa" w:date="2022-02-21T12:33:00Z"/>
        </w:rPr>
      </w:pPr>
      <w:del w:id="809" w:author="david pedrosa" w:date="2022-02-21T12:33:00Z">
        <w:r w:rsidDel="005E2CC0">
          <w:delText>Tiefe Hirnstimulation (THS)</w:delText>
        </w:r>
      </w:del>
    </w:p>
    <w:p w14:paraId="41F55203" w14:textId="50D0ACD8" w:rsidR="001E2116" w:rsidDel="005E2CC0" w:rsidRDefault="001E2116" w:rsidP="001E2116">
      <w:pPr>
        <w:rPr>
          <w:del w:id="810" w:author="david pedrosa" w:date="2022-02-21T12:33:00Z"/>
          <w:lang w:eastAsia="ar-SA"/>
        </w:rPr>
      </w:pPr>
    </w:p>
    <w:p w14:paraId="7B581E32" w14:textId="7083B14F" w:rsidR="001E2116" w:rsidDel="005E2CC0" w:rsidRDefault="001E2116" w:rsidP="001E2116">
      <w:pPr>
        <w:rPr>
          <w:del w:id="811" w:author="david pedrosa" w:date="2022-02-21T12:33:00Z"/>
        </w:rPr>
      </w:pPr>
    </w:p>
    <w:p w14:paraId="7E8B4D96" w14:textId="404BE66D" w:rsidR="001E2116" w:rsidDel="005E2CC0" w:rsidRDefault="001E2116" w:rsidP="001E2116">
      <w:pPr>
        <w:rPr>
          <w:del w:id="812" w:author="david pedrosa" w:date="2022-02-21T12:33:00Z"/>
          <w:i/>
          <w:iCs/>
        </w:rPr>
      </w:pPr>
      <w:del w:id="813" w:author="david pedrosa" w:date="2022-02-21T12:33:00Z">
        <w:r w:rsidRPr="001A59A1" w:rsidDel="005E2CC0">
          <w:rPr>
            <w:i/>
            <w:iCs/>
          </w:rPr>
          <w:delText>Wenn L-Dopa-Präparat eingenommen wird:</w:delText>
        </w:r>
      </w:del>
    </w:p>
    <w:p w14:paraId="412C6336" w14:textId="66317937" w:rsidR="001E2116" w:rsidDel="005E2CC0" w:rsidRDefault="001E2116" w:rsidP="001E2116">
      <w:pPr>
        <w:rPr>
          <w:del w:id="814" w:author="david pedrosa" w:date="2022-02-21T12:33:00Z"/>
        </w:rPr>
      </w:pPr>
      <w:del w:id="815" w:author="david pedrosa" w:date="2022-02-21T12:33:00Z">
        <w:r w:rsidDel="005E2CC0">
          <w:delText>1 Zu welchem Hormon wird Levodopa (L-Dopa) im Gehirn umgewandelt?</w:delText>
        </w:r>
      </w:del>
    </w:p>
    <w:p w14:paraId="5EE6E1DC" w14:textId="1304124B" w:rsidR="001E2116" w:rsidRPr="001A59A1" w:rsidDel="005E2CC0" w:rsidRDefault="001E2116" w:rsidP="001E2116">
      <w:pPr>
        <w:pStyle w:val="Textkrper"/>
        <w:numPr>
          <w:ilvl w:val="0"/>
          <w:numId w:val="66"/>
        </w:numPr>
        <w:suppressAutoHyphens/>
        <w:spacing w:line="252" w:lineRule="auto"/>
        <w:rPr>
          <w:del w:id="816" w:author="david pedrosa" w:date="2022-02-21T12:33:00Z"/>
        </w:rPr>
      </w:pPr>
      <w:del w:id="817" w:author="david pedrosa" w:date="2022-02-21T12:33:00Z">
        <w:r w:rsidRPr="001A59A1" w:rsidDel="005E2CC0">
          <w:delText>Histamin</w:delText>
        </w:r>
      </w:del>
    </w:p>
    <w:p w14:paraId="5A73AD8E" w14:textId="1E3E7C86" w:rsidR="001E2116" w:rsidRPr="001A59A1" w:rsidDel="005E2CC0" w:rsidRDefault="001E2116" w:rsidP="001E2116">
      <w:pPr>
        <w:pStyle w:val="Textkrper"/>
        <w:numPr>
          <w:ilvl w:val="0"/>
          <w:numId w:val="66"/>
        </w:numPr>
        <w:suppressAutoHyphens/>
        <w:spacing w:line="252" w:lineRule="auto"/>
        <w:rPr>
          <w:del w:id="818" w:author="david pedrosa" w:date="2022-02-21T12:33:00Z"/>
        </w:rPr>
      </w:pPr>
      <w:del w:id="819" w:author="david pedrosa" w:date="2022-02-21T12:33:00Z">
        <w:r w:rsidRPr="001A59A1" w:rsidDel="005E2CC0">
          <w:delText>Adrenalin</w:delText>
        </w:r>
      </w:del>
    </w:p>
    <w:p w14:paraId="22D60B5C" w14:textId="391E6A81" w:rsidR="001E2116" w:rsidRPr="001A59A1" w:rsidDel="005E2CC0" w:rsidRDefault="001E2116" w:rsidP="001E2116">
      <w:pPr>
        <w:pStyle w:val="Textkrper"/>
        <w:numPr>
          <w:ilvl w:val="0"/>
          <w:numId w:val="66"/>
        </w:numPr>
        <w:suppressAutoHyphens/>
        <w:spacing w:line="252" w:lineRule="auto"/>
        <w:rPr>
          <w:del w:id="820" w:author="david pedrosa" w:date="2022-02-21T12:33:00Z"/>
        </w:rPr>
      </w:pPr>
      <w:del w:id="821" w:author="david pedrosa" w:date="2022-02-21T12:33:00Z">
        <w:r w:rsidDel="005E2CC0">
          <w:delText>Dopamin</w:delText>
        </w:r>
      </w:del>
    </w:p>
    <w:p w14:paraId="087E9C0C" w14:textId="1F6B1F97" w:rsidR="001E2116" w:rsidRPr="001A59A1" w:rsidDel="005E2CC0" w:rsidRDefault="001E2116" w:rsidP="001E2116">
      <w:pPr>
        <w:pStyle w:val="Textkrper"/>
        <w:numPr>
          <w:ilvl w:val="0"/>
          <w:numId w:val="66"/>
        </w:numPr>
        <w:suppressAutoHyphens/>
        <w:spacing w:line="252" w:lineRule="auto"/>
        <w:rPr>
          <w:del w:id="822" w:author="david pedrosa" w:date="2022-02-21T12:33:00Z"/>
        </w:rPr>
      </w:pPr>
      <w:del w:id="823" w:author="david pedrosa" w:date="2022-02-21T12:33:00Z">
        <w:r w:rsidDel="005E2CC0">
          <w:delText>Insulin</w:delText>
        </w:r>
      </w:del>
    </w:p>
    <w:p w14:paraId="7C3520BE" w14:textId="6BA7B407" w:rsidR="001E2116" w:rsidDel="005E2CC0" w:rsidRDefault="001E2116" w:rsidP="001E2116">
      <w:pPr>
        <w:rPr>
          <w:del w:id="824" w:author="david pedrosa" w:date="2022-02-21T12:33:00Z"/>
        </w:rPr>
      </w:pPr>
    </w:p>
    <w:p w14:paraId="1D36158F" w14:textId="74AD1AD9" w:rsidR="001E2116" w:rsidRPr="001A59A1" w:rsidDel="005E2CC0" w:rsidRDefault="001E2116" w:rsidP="001E2116">
      <w:pPr>
        <w:rPr>
          <w:del w:id="825" w:author="david pedrosa" w:date="2022-02-21T12:33:00Z"/>
        </w:rPr>
      </w:pPr>
      <w:del w:id="826" w:author="david pedrosa" w:date="2022-02-21T12:33:00Z">
        <w:r w:rsidDel="005E2CC0">
          <w:lastRenderedPageBreak/>
          <w:delText xml:space="preserve">2 </w:delText>
        </w:r>
        <w:r w:rsidRPr="001A59A1" w:rsidDel="005E2CC0">
          <w:delText>W</w:delText>
        </w:r>
        <w:r w:rsidDel="005E2CC0">
          <w:delText>ann</w:delText>
        </w:r>
        <w:r w:rsidRPr="001A59A1" w:rsidDel="005E2CC0">
          <w:delText xml:space="preserve"> ist </w:delText>
        </w:r>
        <w:r w:rsidDel="005E2CC0">
          <w:delText>Levodopa (</w:delText>
        </w:r>
        <w:r w:rsidRPr="001A59A1" w:rsidDel="005E2CC0">
          <w:delText>L-Dopa</w:delText>
        </w:r>
        <w:r w:rsidDel="005E2CC0">
          <w:delText>)</w:delText>
        </w:r>
        <w:r w:rsidRPr="001A59A1" w:rsidDel="005E2CC0">
          <w:delText xml:space="preserve"> einzunehmen</w:delText>
        </w:r>
        <w:r w:rsidDel="005E2CC0">
          <w:delText>, um optimal wirken zu können</w:delText>
        </w:r>
        <w:r w:rsidRPr="001A59A1" w:rsidDel="005E2CC0">
          <w:delText>?</w:delText>
        </w:r>
      </w:del>
    </w:p>
    <w:p w14:paraId="3EE5BE3B" w14:textId="07FB6244" w:rsidR="001E2116" w:rsidDel="005E2CC0" w:rsidRDefault="001E2116" w:rsidP="001E2116">
      <w:pPr>
        <w:pStyle w:val="Textkrper"/>
        <w:numPr>
          <w:ilvl w:val="0"/>
          <w:numId w:val="66"/>
        </w:numPr>
        <w:suppressAutoHyphens/>
        <w:spacing w:line="252" w:lineRule="auto"/>
        <w:rPr>
          <w:del w:id="827" w:author="david pedrosa" w:date="2022-02-21T12:33:00Z"/>
        </w:rPr>
      </w:pPr>
      <w:del w:id="828" w:author="david pedrosa" w:date="2022-02-21T12:33:00Z">
        <w:r w:rsidRPr="00BE7E09" w:rsidDel="005E2CC0">
          <w:delText xml:space="preserve">Beim Essen </w:delText>
        </w:r>
      </w:del>
    </w:p>
    <w:p w14:paraId="0EBFA884" w14:textId="51F591E2" w:rsidR="001E2116" w:rsidDel="005E2CC0" w:rsidRDefault="001E2116" w:rsidP="001E2116">
      <w:pPr>
        <w:pStyle w:val="Textkrper"/>
        <w:numPr>
          <w:ilvl w:val="0"/>
          <w:numId w:val="66"/>
        </w:numPr>
        <w:suppressAutoHyphens/>
        <w:spacing w:line="252" w:lineRule="auto"/>
        <w:rPr>
          <w:del w:id="829" w:author="david pedrosa" w:date="2022-02-21T12:33:00Z"/>
        </w:rPr>
      </w:pPr>
      <w:del w:id="830" w:author="david pedrosa" w:date="2022-02-21T12:33:00Z">
        <w:r w:rsidDel="005E2CC0">
          <w:delText>Egal</w:delText>
        </w:r>
      </w:del>
    </w:p>
    <w:p w14:paraId="69B08394" w14:textId="42655E3C" w:rsidR="001E2116" w:rsidRPr="00356D54" w:rsidDel="005E2CC0" w:rsidRDefault="001E2116" w:rsidP="001E2116">
      <w:pPr>
        <w:pStyle w:val="Textkrper"/>
        <w:numPr>
          <w:ilvl w:val="0"/>
          <w:numId w:val="66"/>
        </w:numPr>
        <w:suppressAutoHyphens/>
        <w:spacing w:line="252" w:lineRule="auto"/>
        <w:rPr>
          <w:del w:id="831" w:author="david pedrosa" w:date="2022-02-21T12:33:00Z"/>
        </w:rPr>
      </w:pPr>
      <w:del w:id="832" w:author="david pedrosa" w:date="2022-02-21T12:33:00Z">
        <w:r w:rsidDel="005E2CC0">
          <w:delText>1</w:delText>
        </w:r>
        <w:r w:rsidRPr="00356D54" w:rsidDel="005E2CC0">
          <w:delText xml:space="preserve"> Stunden vor dem Essen </w:delText>
        </w:r>
      </w:del>
    </w:p>
    <w:p w14:paraId="33B4A460" w14:textId="45DD07D3" w:rsidR="001E2116" w:rsidDel="005E2CC0" w:rsidRDefault="001E2116" w:rsidP="001E2116">
      <w:pPr>
        <w:pStyle w:val="Textkrper"/>
        <w:numPr>
          <w:ilvl w:val="0"/>
          <w:numId w:val="66"/>
        </w:numPr>
        <w:suppressAutoHyphens/>
        <w:spacing w:line="252" w:lineRule="auto"/>
        <w:rPr>
          <w:del w:id="833" w:author="david pedrosa" w:date="2022-02-21T12:33:00Z"/>
        </w:rPr>
      </w:pPr>
      <w:del w:id="834" w:author="david pedrosa" w:date="2022-02-21T12:33:00Z">
        <w:r w:rsidDel="005E2CC0">
          <w:delText>10 Minuten nach dem Essen</w:delText>
        </w:r>
      </w:del>
    </w:p>
    <w:p w14:paraId="3412C806" w14:textId="4B82164C" w:rsidR="001E2116" w:rsidDel="005E2CC0" w:rsidRDefault="001E2116" w:rsidP="001E2116">
      <w:pPr>
        <w:rPr>
          <w:del w:id="835" w:author="david pedrosa" w:date="2022-02-21T12:33:00Z"/>
        </w:rPr>
      </w:pPr>
    </w:p>
    <w:p w14:paraId="4F905D27" w14:textId="671E5FF4" w:rsidR="001E2116" w:rsidDel="005E2CC0" w:rsidRDefault="001E2116" w:rsidP="001E2116">
      <w:pPr>
        <w:rPr>
          <w:del w:id="836" w:author="david pedrosa" w:date="2022-02-21T12:33:00Z"/>
        </w:rPr>
      </w:pPr>
      <w:del w:id="837" w:author="david pedrosa" w:date="2022-02-21T12:33:00Z">
        <w:r w:rsidDel="005E2CC0">
          <w:delText xml:space="preserve">3 </w:delText>
        </w:r>
        <w:r w:rsidRPr="001A59A1" w:rsidDel="005E2CC0">
          <w:delText xml:space="preserve">Warum ist der Einnahmezeitpunkt wichtig? </w:delText>
        </w:r>
      </w:del>
    </w:p>
    <w:p w14:paraId="70528C3D" w14:textId="1931522C" w:rsidR="001E2116" w:rsidDel="005E2CC0" w:rsidRDefault="001E2116" w:rsidP="001E2116">
      <w:pPr>
        <w:rPr>
          <w:del w:id="838" w:author="david pedrosa" w:date="2022-02-21T12:33:00Z"/>
        </w:rPr>
      </w:pPr>
      <w:del w:id="839" w:author="david pedrosa" w:date="2022-02-21T12:33:00Z">
        <w:r w:rsidDel="005E2CC0">
          <w:softHyphen/>
        </w:r>
        <w:r w:rsidDel="005E2CC0">
          <w:softHyphen/>
        </w:r>
        <w:r w:rsidDel="005E2CC0">
          <w:softHyphen/>
        </w:r>
        <w:r w:rsidDel="005E2CC0">
          <w:softHyphen/>
        </w:r>
        <w:r w:rsidDel="005E2CC0">
          <w:softHyphen/>
          <w:delText>__________________________________________________________________________</w:delText>
        </w:r>
      </w:del>
    </w:p>
    <w:p w14:paraId="29DAEFA8" w14:textId="142A2652" w:rsidR="001E2116" w:rsidDel="005E2CC0" w:rsidRDefault="001E2116" w:rsidP="001E2116">
      <w:pPr>
        <w:rPr>
          <w:del w:id="840" w:author="david pedrosa" w:date="2022-02-21T12:33:00Z"/>
        </w:rPr>
      </w:pPr>
    </w:p>
    <w:p w14:paraId="4F28BE4C" w14:textId="300CE471" w:rsidR="001E2116" w:rsidDel="005E2CC0" w:rsidRDefault="001E2116" w:rsidP="001E2116">
      <w:pPr>
        <w:rPr>
          <w:del w:id="841" w:author="david pedrosa" w:date="2022-02-21T12:33:00Z"/>
        </w:rPr>
      </w:pPr>
      <w:del w:id="842" w:author="david pedrosa" w:date="2022-02-21T12:33:00Z">
        <w:r w:rsidDel="005E2CC0">
          <w:delText>4 Im Folgenden sind einige Behauptungen aufgeführt, bei denen Sie die richtigen Behauptungen markieren. (Mehrfachnennung)</w:delText>
        </w:r>
      </w:del>
    </w:p>
    <w:p w14:paraId="69194146" w14:textId="3A185487" w:rsidR="001E2116" w:rsidDel="005E2CC0" w:rsidRDefault="001E2116" w:rsidP="001E2116">
      <w:pPr>
        <w:pStyle w:val="Textkrper"/>
        <w:numPr>
          <w:ilvl w:val="0"/>
          <w:numId w:val="66"/>
        </w:numPr>
        <w:suppressAutoHyphens/>
        <w:spacing w:line="252" w:lineRule="auto"/>
        <w:rPr>
          <w:del w:id="843" w:author="david pedrosa" w:date="2022-02-21T12:33:00Z"/>
        </w:rPr>
      </w:pPr>
      <w:del w:id="844" w:author="david pedrosa" w:date="2022-02-21T12:33:00Z">
        <w:r w:rsidRPr="001A59A1" w:rsidDel="005E2CC0">
          <w:delText>L-Dopa ist zu festen Uhrzeiten einzunehmen, damit es optimal wirken kann.</w:delText>
        </w:r>
      </w:del>
    </w:p>
    <w:p w14:paraId="08EA0834" w14:textId="526F9822" w:rsidR="001E2116" w:rsidRPr="001A59A1" w:rsidDel="005E2CC0" w:rsidRDefault="001E2116" w:rsidP="001E2116">
      <w:pPr>
        <w:pStyle w:val="Textkrper"/>
        <w:numPr>
          <w:ilvl w:val="0"/>
          <w:numId w:val="66"/>
        </w:numPr>
        <w:suppressAutoHyphens/>
        <w:spacing w:line="252" w:lineRule="auto"/>
        <w:rPr>
          <w:del w:id="845" w:author="david pedrosa" w:date="2022-02-21T12:33:00Z"/>
        </w:rPr>
      </w:pPr>
      <w:del w:id="846" w:author="david pedrosa" w:date="2022-02-21T12:33:00Z">
        <w:r w:rsidRPr="001A59A1" w:rsidDel="005E2CC0">
          <w:delText xml:space="preserve">L-Dopa ist in der Regel gut verträglich. </w:delText>
        </w:r>
      </w:del>
    </w:p>
    <w:p w14:paraId="15496A57" w14:textId="1F304D6A" w:rsidR="001E2116" w:rsidDel="005E2CC0" w:rsidRDefault="001E2116" w:rsidP="001E2116">
      <w:pPr>
        <w:pStyle w:val="Textkrper"/>
        <w:numPr>
          <w:ilvl w:val="0"/>
          <w:numId w:val="66"/>
        </w:numPr>
        <w:suppressAutoHyphens/>
        <w:spacing w:line="252" w:lineRule="auto"/>
        <w:rPr>
          <w:del w:id="847" w:author="david pedrosa" w:date="2022-02-21T12:33:00Z"/>
        </w:rPr>
      </w:pPr>
      <w:del w:id="848" w:author="david pedrosa" w:date="2022-02-21T12:33:00Z">
        <w:r w:rsidRPr="001A59A1" w:rsidDel="005E2CC0">
          <w:delText>L-Dopa sollte mit Milchprodukten eingenommen werden.</w:delText>
        </w:r>
      </w:del>
    </w:p>
    <w:p w14:paraId="3C814EF7" w14:textId="1B16A5FD" w:rsidR="001E2116" w:rsidDel="005E2CC0" w:rsidRDefault="001E2116" w:rsidP="001E2116">
      <w:pPr>
        <w:pStyle w:val="Textkrper"/>
        <w:numPr>
          <w:ilvl w:val="0"/>
          <w:numId w:val="66"/>
        </w:numPr>
        <w:suppressAutoHyphens/>
        <w:spacing w:line="252" w:lineRule="auto"/>
        <w:rPr>
          <w:del w:id="849" w:author="david pedrosa" w:date="2022-02-21T12:33:00Z"/>
        </w:rPr>
      </w:pPr>
      <w:del w:id="850" w:author="david pedrosa" w:date="2022-02-21T12:33:00Z">
        <w:r w:rsidDel="005E2CC0">
          <w:delText xml:space="preserve">Durch mehrere Einnahmezeitpunkte soll der Wirkstoffspiegel gleichbleiben. </w:delText>
        </w:r>
      </w:del>
    </w:p>
    <w:p w14:paraId="47BF3EE2" w14:textId="4D99E2D8" w:rsidR="001E2116" w:rsidRPr="00512E08" w:rsidDel="005E2CC0" w:rsidRDefault="001E2116" w:rsidP="001E2116">
      <w:pPr>
        <w:pStyle w:val="Textkrper"/>
        <w:numPr>
          <w:ilvl w:val="0"/>
          <w:numId w:val="66"/>
        </w:numPr>
        <w:suppressAutoHyphens/>
        <w:spacing w:line="252" w:lineRule="auto"/>
        <w:rPr>
          <w:del w:id="851" w:author="david pedrosa" w:date="2022-02-21T12:33:00Z"/>
        </w:rPr>
      </w:pPr>
      <w:del w:id="852" w:author="david pedrosa" w:date="2022-02-21T12:33:00Z">
        <w:r w:rsidDel="005E2CC0">
          <w:delText xml:space="preserve">L-Dopa wird häufig in </w:delText>
        </w:r>
        <w:r w:rsidRPr="00512E08" w:rsidDel="005E2CC0">
          <w:delText>Kombinationspräparate mit beispielsweise Benserazid oder Entacapon eingesetzt</w:delText>
        </w:r>
        <w:r w:rsidDel="005E2CC0">
          <w:delText>, um den</w:delText>
        </w:r>
        <w:r w:rsidRPr="00512E08" w:rsidDel="005E2CC0">
          <w:delText xml:space="preserve"> Abbau von Dopamin </w:delText>
        </w:r>
        <w:r w:rsidDel="005E2CC0">
          <w:delText xml:space="preserve">zu hemmen </w:delText>
        </w:r>
        <w:r w:rsidRPr="00512E08" w:rsidDel="005E2CC0">
          <w:delText xml:space="preserve">und die Wirkdauer des Dopamins </w:delText>
        </w:r>
        <w:r w:rsidDel="005E2CC0">
          <w:delText>zu verlängern</w:delText>
        </w:r>
        <w:r w:rsidRPr="00512E08" w:rsidDel="005E2CC0">
          <w:delText xml:space="preserve">. </w:delText>
        </w:r>
      </w:del>
    </w:p>
    <w:p w14:paraId="0EDC4630" w14:textId="23A04C2A" w:rsidR="001E2116" w:rsidDel="005E2CC0" w:rsidRDefault="001E2116" w:rsidP="001E2116">
      <w:pPr>
        <w:rPr>
          <w:del w:id="853" w:author="david pedrosa" w:date="2022-02-21T12:33:00Z"/>
        </w:rPr>
      </w:pPr>
    </w:p>
    <w:p w14:paraId="337D49FF" w14:textId="4CDC94DE" w:rsidR="001E2116" w:rsidRPr="001A59A1" w:rsidDel="005E2CC0" w:rsidRDefault="001E2116" w:rsidP="001E2116">
      <w:pPr>
        <w:rPr>
          <w:del w:id="854" w:author="david pedrosa" w:date="2022-02-21T12:33:00Z"/>
        </w:rPr>
      </w:pPr>
      <w:del w:id="855" w:author="david pedrosa" w:date="2022-02-21T12:33:00Z">
        <w:r w:rsidDel="005E2CC0">
          <w:delText xml:space="preserve">5 </w:delText>
        </w:r>
        <w:r w:rsidRPr="001A59A1" w:rsidDel="005E2CC0">
          <w:delText>Kennen Sie typische Nebenwirkungen?</w:delText>
        </w:r>
      </w:del>
    </w:p>
    <w:p w14:paraId="688C9C11" w14:textId="71304DEF" w:rsidR="001E2116" w:rsidRPr="00351A91" w:rsidDel="005E2CC0" w:rsidRDefault="001E2116" w:rsidP="001E2116">
      <w:pPr>
        <w:pStyle w:val="Textkrper"/>
        <w:numPr>
          <w:ilvl w:val="0"/>
          <w:numId w:val="66"/>
        </w:numPr>
        <w:suppressAutoHyphens/>
        <w:spacing w:line="252" w:lineRule="auto"/>
        <w:rPr>
          <w:del w:id="856" w:author="david pedrosa" w:date="2022-02-21T12:33:00Z"/>
        </w:rPr>
      </w:pPr>
      <w:del w:id="857" w:author="david pedrosa" w:date="2022-02-21T12:33:00Z">
        <w:r w:rsidRPr="00F21E5B" w:rsidDel="005E2CC0">
          <w:delText>Ja -&gt; Frage 5a</w:delText>
        </w:r>
      </w:del>
    </w:p>
    <w:p w14:paraId="754C2F9C" w14:textId="652ABDD0" w:rsidR="001E2116" w:rsidRPr="00F21E5B" w:rsidDel="005E2CC0" w:rsidRDefault="001E2116" w:rsidP="001E2116">
      <w:pPr>
        <w:pStyle w:val="Textkrper"/>
        <w:numPr>
          <w:ilvl w:val="0"/>
          <w:numId w:val="66"/>
        </w:numPr>
        <w:suppressAutoHyphens/>
        <w:spacing w:line="252" w:lineRule="auto"/>
        <w:rPr>
          <w:del w:id="858" w:author="david pedrosa" w:date="2022-02-21T12:33:00Z"/>
        </w:rPr>
      </w:pPr>
      <w:del w:id="859" w:author="david pedrosa" w:date="2022-02-21T12:33:00Z">
        <w:r w:rsidRPr="00F21E5B" w:rsidDel="005E2CC0">
          <w:delText>Nein</w:delText>
        </w:r>
      </w:del>
    </w:p>
    <w:p w14:paraId="06CB620C" w14:textId="33C0B54C" w:rsidR="001E2116" w:rsidDel="005E2CC0" w:rsidRDefault="001E2116" w:rsidP="001E2116">
      <w:pPr>
        <w:rPr>
          <w:del w:id="860" w:author="david pedrosa" w:date="2022-02-21T12:33:00Z"/>
        </w:rPr>
      </w:pPr>
    </w:p>
    <w:p w14:paraId="437D08E7" w14:textId="2382EE45" w:rsidR="001E2116" w:rsidDel="005E2CC0" w:rsidRDefault="001E2116" w:rsidP="001E2116">
      <w:pPr>
        <w:rPr>
          <w:del w:id="861" w:author="david pedrosa" w:date="2022-02-21T12:33:00Z"/>
        </w:rPr>
      </w:pPr>
      <w:del w:id="862" w:author="david pedrosa" w:date="2022-02-21T12:33:00Z">
        <w:r w:rsidDel="005E2CC0">
          <w:delText xml:space="preserve">5a </w:delText>
        </w:r>
        <w:r w:rsidRPr="00351A91" w:rsidDel="005E2CC0">
          <w:delText xml:space="preserve">Welche Nebenwirkungen kennen Sie? </w:delText>
        </w:r>
        <w:r w:rsidDel="005E2CC0">
          <w:delText>(Mehrfachnennung)</w:delText>
        </w:r>
      </w:del>
    </w:p>
    <w:p w14:paraId="2ECB55A5" w14:textId="5F0734FD" w:rsidR="001E2116" w:rsidRPr="00351A91" w:rsidDel="005E2CC0" w:rsidRDefault="001E2116" w:rsidP="001E2116">
      <w:pPr>
        <w:pStyle w:val="Textkrper"/>
        <w:numPr>
          <w:ilvl w:val="0"/>
          <w:numId w:val="66"/>
        </w:numPr>
        <w:suppressAutoHyphens/>
        <w:spacing w:line="252" w:lineRule="auto"/>
        <w:rPr>
          <w:del w:id="863" w:author="david pedrosa" w:date="2022-02-21T12:33:00Z"/>
        </w:rPr>
      </w:pPr>
      <w:del w:id="864" w:author="david pedrosa" w:date="2022-02-21T12:33:00Z">
        <w:r w:rsidRPr="00351A91" w:rsidDel="005E2CC0">
          <w:delText>Übelkeit</w:delText>
        </w:r>
        <w:r w:rsidDel="005E2CC0">
          <w:delText>/Erbrechen</w:delText>
        </w:r>
      </w:del>
    </w:p>
    <w:p w14:paraId="49A1589B" w14:textId="3288A7FA" w:rsidR="001E2116" w:rsidRPr="00351A91" w:rsidDel="005E2CC0" w:rsidRDefault="001E2116" w:rsidP="001E2116">
      <w:pPr>
        <w:pStyle w:val="Textkrper"/>
        <w:numPr>
          <w:ilvl w:val="0"/>
          <w:numId w:val="66"/>
        </w:numPr>
        <w:suppressAutoHyphens/>
        <w:spacing w:line="252" w:lineRule="auto"/>
        <w:rPr>
          <w:del w:id="865" w:author="david pedrosa" w:date="2022-02-21T12:33:00Z"/>
        </w:rPr>
      </w:pPr>
      <w:del w:id="866" w:author="david pedrosa" w:date="2022-02-21T12:33:00Z">
        <w:r w:rsidRPr="00351A91" w:rsidDel="005E2CC0">
          <w:delText>Appetitlosigkeit</w:delText>
        </w:r>
      </w:del>
    </w:p>
    <w:p w14:paraId="4DD11EF4" w14:textId="1C1768C3" w:rsidR="001E2116" w:rsidRPr="00351A91" w:rsidDel="005E2CC0" w:rsidRDefault="001E2116" w:rsidP="001E2116">
      <w:pPr>
        <w:pStyle w:val="Textkrper"/>
        <w:numPr>
          <w:ilvl w:val="0"/>
          <w:numId w:val="66"/>
        </w:numPr>
        <w:suppressAutoHyphens/>
        <w:spacing w:line="252" w:lineRule="auto"/>
        <w:rPr>
          <w:del w:id="867" w:author="david pedrosa" w:date="2022-02-21T12:33:00Z"/>
        </w:rPr>
      </w:pPr>
      <w:del w:id="868" w:author="david pedrosa" w:date="2022-02-21T12:33:00Z">
        <w:r w:rsidRPr="00351A91" w:rsidDel="005E2CC0">
          <w:delText>Schwindel</w:delText>
        </w:r>
      </w:del>
    </w:p>
    <w:p w14:paraId="6A9D5F03" w14:textId="491ABB0F" w:rsidR="001E2116" w:rsidRPr="00351A91" w:rsidDel="005E2CC0" w:rsidRDefault="001E2116" w:rsidP="001E2116">
      <w:pPr>
        <w:pStyle w:val="Textkrper"/>
        <w:numPr>
          <w:ilvl w:val="0"/>
          <w:numId w:val="66"/>
        </w:numPr>
        <w:suppressAutoHyphens/>
        <w:spacing w:line="252" w:lineRule="auto"/>
        <w:rPr>
          <w:del w:id="869" w:author="david pedrosa" w:date="2022-02-21T12:33:00Z"/>
        </w:rPr>
      </w:pPr>
      <w:del w:id="870" w:author="david pedrosa" w:date="2022-02-21T12:33:00Z">
        <w:r w:rsidRPr="00351A91" w:rsidDel="005E2CC0">
          <w:delText>gesteigerter Antrieb</w:delText>
        </w:r>
      </w:del>
    </w:p>
    <w:p w14:paraId="3252F744" w14:textId="01510210" w:rsidR="001E2116" w:rsidRPr="00351A91" w:rsidDel="005E2CC0" w:rsidRDefault="00100ADB" w:rsidP="001E2116">
      <w:pPr>
        <w:pStyle w:val="Textkrper"/>
        <w:numPr>
          <w:ilvl w:val="0"/>
          <w:numId w:val="66"/>
        </w:numPr>
        <w:suppressAutoHyphens/>
        <w:spacing w:line="252" w:lineRule="auto"/>
        <w:rPr>
          <w:del w:id="871" w:author="david pedrosa" w:date="2022-02-21T12:33:00Z"/>
        </w:rPr>
      </w:pPr>
      <w:del w:id="872" w:author="david pedrosa" w:date="2022-02-21T12:33:00Z">
        <w:r w:rsidDel="005E2CC0">
          <w:fldChar w:fldCharType="begin"/>
        </w:r>
        <w:r w:rsidDel="005E2CC0">
          <w:delInstrText xml:space="preserve"> HYPERLINK "https://www.gesundheitsinformation.de/Depression.2004.de.html?term=233" \o "Erklärung des Begriffs" </w:delInstrText>
        </w:r>
        <w:r w:rsidDel="005E2CC0">
          <w:fldChar w:fldCharType="separate"/>
        </w:r>
        <w:r w:rsidR="001E2116" w:rsidRPr="00351A91" w:rsidDel="005E2CC0">
          <w:delText>Depression</w:delText>
        </w:r>
        <w:r w:rsidDel="005E2CC0">
          <w:fldChar w:fldCharType="end"/>
        </w:r>
      </w:del>
    </w:p>
    <w:p w14:paraId="33E4CB3D" w14:textId="7FCC4D2B" w:rsidR="001E2116" w:rsidDel="005E2CC0" w:rsidRDefault="001E2116" w:rsidP="001E2116">
      <w:pPr>
        <w:pStyle w:val="Textkrper"/>
        <w:numPr>
          <w:ilvl w:val="0"/>
          <w:numId w:val="66"/>
        </w:numPr>
        <w:suppressAutoHyphens/>
        <w:spacing w:line="252" w:lineRule="auto"/>
        <w:rPr>
          <w:del w:id="873" w:author="david pedrosa" w:date="2022-02-21T12:33:00Z"/>
        </w:rPr>
      </w:pPr>
      <w:del w:id="874" w:author="david pedrosa" w:date="2022-02-21T12:33:00Z">
        <w:r w:rsidRPr="00351A91" w:rsidDel="005E2CC0">
          <w:delText>Verwirrtheit</w:delText>
        </w:r>
      </w:del>
    </w:p>
    <w:p w14:paraId="6B55AD56" w14:textId="5BB96683" w:rsidR="001E2116" w:rsidDel="005E2CC0" w:rsidRDefault="001E2116" w:rsidP="001E2116">
      <w:pPr>
        <w:pStyle w:val="Textkrper"/>
        <w:numPr>
          <w:ilvl w:val="0"/>
          <w:numId w:val="66"/>
        </w:numPr>
        <w:suppressAutoHyphens/>
        <w:spacing w:line="252" w:lineRule="auto"/>
        <w:rPr>
          <w:del w:id="875" w:author="david pedrosa" w:date="2022-02-21T12:33:00Z"/>
        </w:rPr>
      </w:pPr>
      <w:del w:id="876" w:author="david pedrosa" w:date="2022-02-21T12:33:00Z">
        <w:r w:rsidDel="005E2CC0">
          <w:delText>Schlafstörungen</w:delText>
        </w:r>
      </w:del>
    </w:p>
    <w:p w14:paraId="50E7B5B3" w14:textId="4BE4DAC3" w:rsidR="001E2116" w:rsidDel="005E2CC0" w:rsidRDefault="001E2116" w:rsidP="001E2116">
      <w:pPr>
        <w:pStyle w:val="Textkrper"/>
        <w:numPr>
          <w:ilvl w:val="0"/>
          <w:numId w:val="66"/>
        </w:numPr>
        <w:suppressAutoHyphens/>
        <w:spacing w:line="252" w:lineRule="auto"/>
        <w:rPr>
          <w:del w:id="877" w:author="david pedrosa" w:date="2022-02-21T12:33:00Z"/>
        </w:rPr>
      </w:pPr>
      <w:del w:id="878" w:author="david pedrosa" w:date="2022-02-21T12:33:00Z">
        <w:r w:rsidRPr="00942B62" w:rsidDel="005E2CC0">
          <w:delText>Halluzinationen</w:delText>
        </w:r>
      </w:del>
    </w:p>
    <w:p w14:paraId="64327ECC" w14:textId="25A95B29" w:rsidR="001E2116" w:rsidDel="005E2CC0" w:rsidRDefault="001E2116" w:rsidP="001E2116">
      <w:pPr>
        <w:pStyle w:val="Textkrper"/>
        <w:numPr>
          <w:ilvl w:val="0"/>
          <w:numId w:val="66"/>
        </w:numPr>
        <w:suppressAutoHyphens/>
        <w:spacing w:line="252" w:lineRule="auto"/>
        <w:rPr>
          <w:del w:id="879" w:author="david pedrosa" w:date="2022-02-21T12:33:00Z"/>
        </w:rPr>
      </w:pPr>
      <w:del w:id="880" w:author="david pedrosa" w:date="2022-02-21T12:33:00Z">
        <w:r w:rsidDel="005E2CC0">
          <w:delText>„ON-OFF-Phänomen“</w:delText>
        </w:r>
      </w:del>
    </w:p>
    <w:p w14:paraId="00375219" w14:textId="3DC606B1" w:rsidR="001E2116" w:rsidRPr="00351A91" w:rsidDel="005E2CC0" w:rsidRDefault="001E2116" w:rsidP="001E2116">
      <w:pPr>
        <w:pStyle w:val="Textkrper"/>
        <w:numPr>
          <w:ilvl w:val="0"/>
          <w:numId w:val="66"/>
        </w:numPr>
        <w:suppressAutoHyphens/>
        <w:spacing w:line="252" w:lineRule="auto"/>
        <w:rPr>
          <w:del w:id="881" w:author="david pedrosa" w:date="2022-02-21T12:33:00Z"/>
        </w:rPr>
      </w:pPr>
      <w:del w:id="882" w:author="david pedrosa" w:date="2022-02-21T12:33:00Z">
        <w:r w:rsidDel="005E2CC0">
          <w:delText>Andere: _________________________</w:delText>
        </w:r>
      </w:del>
    </w:p>
    <w:p w14:paraId="65553177" w14:textId="70FB7FE7" w:rsidR="001E2116" w:rsidDel="005E2CC0" w:rsidRDefault="001E2116" w:rsidP="001E2116">
      <w:pPr>
        <w:rPr>
          <w:del w:id="883" w:author="david pedrosa" w:date="2022-02-21T12:33:00Z"/>
          <w:lang w:eastAsia="ar-SA"/>
        </w:rPr>
      </w:pPr>
    </w:p>
    <w:p w14:paraId="10579EC4" w14:textId="2579BE27" w:rsidR="001E2116" w:rsidRPr="00FA11A7" w:rsidDel="005E2CC0" w:rsidRDefault="001E2116" w:rsidP="001E2116">
      <w:pPr>
        <w:rPr>
          <w:del w:id="884" w:author="david pedrosa" w:date="2022-02-21T12:33:00Z"/>
          <w:i/>
          <w:iCs/>
        </w:rPr>
      </w:pPr>
      <w:del w:id="885" w:author="david pedrosa" w:date="2022-02-21T12:33:00Z">
        <w:r w:rsidRPr="001A59A1" w:rsidDel="005E2CC0">
          <w:rPr>
            <w:i/>
            <w:iCs/>
          </w:rPr>
          <w:delText xml:space="preserve">Wenn </w:delText>
        </w:r>
        <w:r w:rsidDel="005E2CC0">
          <w:rPr>
            <w:i/>
            <w:iCs/>
          </w:rPr>
          <w:delText>ein Dopaminagonist</w:delText>
        </w:r>
        <w:r w:rsidRPr="001A59A1" w:rsidDel="005E2CC0">
          <w:rPr>
            <w:i/>
            <w:iCs/>
          </w:rPr>
          <w:delText xml:space="preserve"> eingenommen wird:</w:delText>
        </w:r>
      </w:del>
    </w:p>
    <w:p w14:paraId="0C7282B9" w14:textId="4A809C5C" w:rsidR="001E2116" w:rsidDel="005E2CC0" w:rsidRDefault="001E2116" w:rsidP="001E2116">
      <w:pPr>
        <w:rPr>
          <w:del w:id="886" w:author="david pedrosa" w:date="2022-02-21T12:33:00Z"/>
          <w:lang w:eastAsia="ar-SA"/>
        </w:rPr>
      </w:pPr>
      <w:del w:id="887" w:author="david pedrosa" w:date="2022-02-21T12:33:00Z">
        <w:r w:rsidDel="005E2CC0">
          <w:rPr>
            <w:lang w:eastAsia="ar-SA"/>
          </w:rPr>
          <w:delText>Der von Ihrem Angehörigen eingenommene Wirkstoff wird zu der pharmakologischen Gruppe der Dopaminagonisten gezählt. Im Folgenden sind einige Fragen zu dieser Wirkstoffgruppe aufgeführt.</w:delText>
        </w:r>
      </w:del>
    </w:p>
    <w:p w14:paraId="200DAB8E" w14:textId="42FB461F" w:rsidR="001E2116" w:rsidDel="005E2CC0" w:rsidRDefault="001E2116" w:rsidP="001E2116">
      <w:pPr>
        <w:rPr>
          <w:del w:id="888" w:author="david pedrosa" w:date="2022-02-21T12:33:00Z"/>
          <w:lang w:eastAsia="ar-SA"/>
        </w:rPr>
      </w:pPr>
    </w:p>
    <w:p w14:paraId="477B30D7" w14:textId="159D5662" w:rsidR="001E2116" w:rsidDel="005E2CC0" w:rsidRDefault="001E2116" w:rsidP="001E2116">
      <w:pPr>
        <w:rPr>
          <w:del w:id="889" w:author="david pedrosa" w:date="2022-02-21T12:33:00Z"/>
        </w:rPr>
      </w:pPr>
      <w:del w:id="890" w:author="david pedrosa" w:date="2022-02-21T12:33:00Z">
        <w:r w:rsidDel="005E2CC0">
          <w:delText>1 Ist die Aussage „</w:delText>
        </w:r>
        <w:r w:rsidRPr="00942B62" w:rsidDel="005E2CC0">
          <w:delText>Ein Dopaminagonist ist ein Wirkstoff, der wie Dopamin wirkt und Dopamin-Rezeptoren stimuliert</w:delText>
        </w:r>
        <w:r w:rsidDel="005E2CC0">
          <w:delText>.“ richtig?</w:delText>
        </w:r>
      </w:del>
    </w:p>
    <w:p w14:paraId="5C0D822B" w14:textId="5007A772" w:rsidR="001E2116" w:rsidRPr="00942B62" w:rsidDel="005E2CC0" w:rsidRDefault="001E2116" w:rsidP="001E2116">
      <w:pPr>
        <w:rPr>
          <w:del w:id="891" w:author="david pedrosa" w:date="2022-02-21T12:33:00Z"/>
        </w:rPr>
      </w:pPr>
    </w:p>
    <w:p w14:paraId="0D479234" w14:textId="7D0AF248" w:rsidR="001E2116" w:rsidRPr="00942B62" w:rsidDel="005E2CC0" w:rsidRDefault="001E2116" w:rsidP="001E2116">
      <w:pPr>
        <w:pStyle w:val="Textkrper"/>
        <w:numPr>
          <w:ilvl w:val="0"/>
          <w:numId w:val="66"/>
        </w:numPr>
        <w:suppressAutoHyphens/>
        <w:spacing w:line="252" w:lineRule="auto"/>
        <w:rPr>
          <w:del w:id="892" w:author="david pedrosa" w:date="2022-02-21T12:33:00Z"/>
        </w:rPr>
      </w:pPr>
      <w:del w:id="893" w:author="david pedrosa" w:date="2022-02-21T12:33:00Z">
        <w:r w:rsidDel="005E2CC0">
          <w:delText>Ja</w:delText>
        </w:r>
      </w:del>
    </w:p>
    <w:p w14:paraId="0DC07B8F" w14:textId="48455E77" w:rsidR="001E2116" w:rsidRPr="00942B62" w:rsidDel="005E2CC0" w:rsidRDefault="001E2116" w:rsidP="001E2116">
      <w:pPr>
        <w:pStyle w:val="Textkrper"/>
        <w:numPr>
          <w:ilvl w:val="0"/>
          <w:numId w:val="66"/>
        </w:numPr>
        <w:suppressAutoHyphens/>
        <w:spacing w:line="252" w:lineRule="auto"/>
        <w:rPr>
          <w:del w:id="894" w:author="david pedrosa" w:date="2022-02-21T12:33:00Z"/>
        </w:rPr>
      </w:pPr>
      <w:del w:id="895" w:author="david pedrosa" w:date="2022-02-21T12:33:00Z">
        <w:r w:rsidDel="005E2CC0">
          <w:delText>Nein</w:delText>
        </w:r>
      </w:del>
    </w:p>
    <w:p w14:paraId="2C50C5F0" w14:textId="2845DB71" w:rsidR="001E2116" w:rsidDel="005E2CC0" w:rsidRDefault="001E2116" w:rsidP="001E2116">
      <w:pPr>
        <w:rPr>
          <w:del w:id="896" w:author="david pedrosa" w:date="2022-02-21T12:33:00Z"/>
        </w:rPr>
      </w:pPr>
    </w:p>
    <w:p w14:paraId="31C64960" w14:textId="72C64AB6" w:rsidR="001E2116" w:rsidRPr="001A59A1" w:rsidDel="005E2CC0" w:rsidRDefault="001E2116" w:rsidP="001E2116">
      <w:pPr>
        <w:rPr>
          <w:del w:id="897" w:author="david pedrosa" w:date="2022-02-21T12:33:00Z"/>
        </w:rPr>
      </w:pPr>
      <w:del w:id="898" w:author="david pedrosa" w:date="2022-02-21T12:33:00Z">
        <w:r w:rsidDel="005E2CC0">
          <w:delText xml:space="preserve">2 </w:delText>
        </w:r>
        <w:r w:rsidRPr="001A59A1" w:rsidDel="005E2CC0">
          <w:delText>Kennen Sie typische Nebenwirkungen?</w:delText>
        </w:r>
      </w:del>
    </w:p>
    <w:p w14:paraId="1EF9C2C4" w14:textId="2E47AE06" w:rsidR="001E2116" w:rsidRPr="00351A91" w:rsidDel="005E2CC0" w:rsidRDefault="001E2116" w:rsidP="001E2116">
      <w:pPr>
        <w:pStyle w:val="Textkrper"/>
        <w:numPr>
          <w:ilvl w:val="0"/>
          <w:numId w:val="66"/>
        </w:numPr>
        <w:suppressAutoHyphens/>
        <w:spacing w:line="252" w:lineRule="auto"/>
        <w:rPr>
          <w:del w:id="899" w:author="david pedrosa" w:date="2022-02-21T12:33:00Z"/>
        </w:rPr>
      </w:pPr>
      <w:del w:id="900" w:author="david pedrosa" w:date="2022-02-21T12:33:00Z">
        <w:r w:rsidRPr="00F21E5B" w:rsidDel="005E2CC0">
          <w:delText xml:space="preserve">Ja -&gt; Frage </w:delText>
        </w:r>
        <w:r w:rsidDel="005E2CC0">
          <w:delText>2</w:delText>
        </w:r>
        <w:r w:rsidRPr="00F21E5B" w:rsidDel="005E2CC0">
          <w:delText>a</w:delText>
        </w:r>
      </w:del>
    </w:p>
    <w:p w14:paraId="6EB19957" w14:textId="0EEBF08D" w:rsidR="001E2116" w:rsidRPr="00F21E5B" w:rsidDel="005E2CC0" w:rsidRDefault="001E2116" w:rsidP="001E2116">
      <w:pPr>
        <w:pStyle w:val="Textkrper"/>
        <w:numPr>
          <w:ilvl w:val="0"/>
          <w:numId w:val="66"/>
        </w:numPr>
        <w:suppressAutoHyphens/>
        <w:spacing w:line="252" w:lineRule="auto"/>
        <w:rPr>
          <w:del w:id="901" w:author="david pedrosa" w:date="2022-02-21T12:33:00Z"/>
        </w:rPr>
      </w:pPr>
      <w:del w:id="902" w:author="david pedrosa" w:date="2022-02-21T12:33:00Z">
        <w:r w:rsidRPr="00F21E5B" w:rsidDel="005E2CC0">
          <w:delText>Nein</w:delText>
        </w:r>
      </w:del>
    </w:p>
    <w:p w14:paraId="2E548B07" w14:textId="0C7818EF" w:rsidR="001E2116" w:rsidDel="005E2CC0" w:rsidRDefault="001E2116" w:rsidP="001E2116">
      <w:pPr>
        <w:rPr>
          <w:del w:id="903" w:author="david pedrosa" w:date="2022-02-21T12:33:00Z"/>
        </w:rPr>
      </w:pPr>
    </w:p>
    <w:p w14:paraId="7C665F16" w14:textId="1636C1EC" w:rsidR="001E2116" w:rsidDel="005E2CC0" w:rsidRDefault="001E2116" w:rsidP="001E2116">
      <w:pPr>
        <w:rPr>
          <w:del w:id="904" w:author="david pedrosa" w:date="2022-02-21T12:33:00Z"/>
        </w:rPr>
      </w:pPr>
      <w:del w:id="905" w:author="david pedrosa" w:date="2022-02-21T12:33:00Z">
        <w:r w:rsidDel="005E2CC0">
          <w:delText xml:space="preserve">2a </w:delText>
        </w:r>
        <w:r w:rsidRPr="00351A91" w:rsidDel="005E2CC0">
          <w:delText xml:space="preserve">Welche Nebenwirkungen kennen Sie? </w:delText>
        </w:r>
        <w:r w:rsidDel="005E2CC0">
          <w:delText>(Mehrfachnennung)</w:delText>
        </w:r>
      </w:del>
    </w:p>
    <w:p w14:paraId="7E5ABD22" w14:textId="4F8AE7A2" w:rsidR="001E2116" w:rsidRPr="00351A91" w:rsidDel="005E2CC0" w:rsidRDefault="001E2116" w:rsidP="001E2116">
      <w:pPr>
        <w:pStyle w:val="Textkrper"/>
        <w:numPr>
          <w:ilvl w:val="0"/>
          <w:numId w:val="66"/>
        </w:numPr>
        <w:suppressAutoHyphens/>
        <w:spacing w:line="252" w:lineRule="auto"/>
        <w:rPr>
          <w:del w:id="906" w:author="david pedrosa" w:date="2022-02-21T12:33:00Z"/>
        </w:rPr>
      </w:pPr>
      <w:del w:id="907" w:author="david pedrosa" w:date="2022-02-21T12:33:00Z">
        <w:r w:rsidRPr="00351A91" w:rsidDel="005E2CC0">
          <w:delText>Übelkeit</w:delText>
        </w:r>
        <w:r w:rsidDel="005E2CC0">
          <w:delText>/Erbrechen</w:delText>
        </w:r>
      </w:del>
    </w:p>
    <w:p w14:paraId="7A16C226" w14:textId="1EE505B3" w:rsidR="001E2116" w:rsidRPr="00351A91" w:rsidDel="005E2CC0" w:rsidRDefault="001E2116" w:rsidP="001E2116">
      <w:pPr>
        <w:pStyle w:val="Textkrper"/>
        <w:numPr>
          <w:ilvl w:val="0"/>
          <w:numId w:val="66"/>
        </w:numPr>
        <w:suppressAutoHyphens/>
        <w:spacing w:line="252" w:lineRule="auto"/>
        <w:rPr>
          <w:del w:id="908" w:author="david pedrosa" w:date="2022-02-21T12:33:00Z"/>
        </w:rPr>
      </w:pPr>
      <w:del w:id="909" w:author="david pedrosa" w:date="2022-02-21T12:33:00Z">
        <w:r w:rsidRPr="00351A91" w:rsidDel="005E2CC0">
          <w:delText>Appetitlosigkeit</w:delText>
        </w:r>
      </w:del>
    </w:p>
    <w:p w14:paraId="5623354C" w14:textId="7BA02303" w:rsidR="001E2116" w:rsidRPr="00942B62" w:rsidDel="005E2CC0" w:rsidRDefault="001E2116" w:rsidP="001E2116">
      <w:pPr>
        <w:pStyle w:val="Textkrper"/>
        <w:numPr>
          <w:ilvl w:val="0"/>
          <w:numId w:val="66"/>
        </w:numPr>
        <w:suppressAutoHyphens/>
        <w:spacing w:line="252" w:lineRule="auto"/>
        <w:rPr>
          <w:del w:id="910" w:author="david pedrosa" w:date="2022-02-21T12:33:00Z"/>
        </w:rPr>
      </w:pPr>
      <w:del w:id="911" w:author="david pedrosa" w:date="2022-02-21T12:33:00Z">
        <w:r w:rsidDel="005E2CC0">
          <w:delText xml:space="preserve">Verhaltensstörungen mit </w:delText>
        </w:r>
        <w:r w:rsidRPr="00942B62" w:rsidDel="005E2CC0">
          <w:delText>impulsive</w:delText>
        </w:r>
        <w:r w:rsidDel="005E2CC0">
          <w:delText>m</w:delText>
        </w:r>
        <w:r w:rsidRPr="00942B62" w:rsidDel="005E2CC0">
          <w:delText xml:space="preserve">, </w:delText>
        </w:r>
        <w:r w:rsidR="00100ADB" w:rsidDel="005E2CC0">
          <w:fldChar w:fldCharType="begin"/>
        </w:r>
        <w:r w:rsidR="00100ADB" w:rsidDel="005E2CC0">
          <w:delInstrText xml:space="preserve"> HYPERLINK "https://www.gesundheitsinformation.de/zwangsstoerungen.2683.de.html" \t "_self" \o "Thema: Zwangsstörungen" </w:delInstrText>
        </w:r>
        <w:r w:rsidR="00100ADB" w:rsidDel="005E2CC0">
          <w:fldChar w:fldCharType="separate"/>
        </w:r>
        <w:r w:rsidRPr="00942B62" w:rsidDel="005E2CC0">
          <w:delText>zwanghafte</w:delText>
        </w:r>
        <w:r w:rsidDel="005E2CC0">
          <w:delText>n</w:delText>
        </w:r>
        <w:r w:rsidRPr="00942B62" w:rsidDel="005E2CC0">
          <w:delText xml:space="preserve"> Verhalten</w:delText>
        </w:r>
        <w:r w:rsidR="00100ADB" w:rsidDel="005E2CC0">
          <w:fldChar w:fldCharType="end"/>
        </w:r>
        <w:r w:rsidRPr="00942B62" w:rsidDel="005E2CC0">
          <w:delText xml:space="preserve"> wie Kauf- oder Spielsucht, ein Drang nach Essen oder auch nach Sex oder ständig wiederholte, ziellose Tätigkeiten wie das Ordnen von Gegenständen.</w:delText>
        </w:r>
      </w:del>
    </w:p>
    <w:p w14:paraId="1FC08A70" w14:textId="496C16E3" w:rsidR="001E2116" w:rsidRPr="00942B62" w:rsidDel="005E2CC0" w:rsidRDefault="001E2116" w:rsidP="001E2116">
      <w:pPr>
        <w:pStyle w:val="Textkrper"/>
        <w:numPr>
          <w:ilvl w:val="0"/>
          <w:numId w:val="66"/>
        </w:numPr>
        <w:suppressAutoHyphens/>
        <w:spacing w:line="252" w:lineRule="auto"/>
        <w:rPr>
          <w:del w:id="912" w:author="david pedrosa" w:date="2022-02-21T12:33:00Z"/>
        </w:rPr>
      </w:pPr>
      <w:del w:id="913" w:author="david pedrosa" w:date="2022-02-21T12:33:00Z">
        <w:r w:rsidRPr="00942B62" w:rsidDel="005E2CC0">
          <w:delText>Wassereinlagerungen</w:delText>
        </w:r>
      </w:del>
    </w:p>
    <w:p w14:paraId="388BBEC2" w14:textId="52B6D26A" w:rsidR="001E2116" w:rsidRPr="00942B62" w:rsidDel="005E2CC0" w:rsidRDefault="001E2116" w:rsidP="001E2116">
      <w:pPr>
        <w:pStyle w:val="Textkrper"/>
        <w:numPr>
          <w:ilvl w:val="0"/>
          <w:numId w:val="66"/>
        </w:numPr>
        <w:suppressAutoHyphens/>
        <w:spacing w:line="252" w:lineRule="auto"/>
        <w:rPr>
          <w:del w:id="914" w:author="david pedrosa" w:date="2022-02-21T12:33:00Z"/>
        </w:rPr>
      </w:pPr>
      <w:del w:id="915" w:author="david pedrosa" w:date="2022-02-21T12:33:00Z">
        <w:r w:rsidRPr="00942B62" w:rsidDel="005E2CC0">
          <w:delText>Verstopfung</w:delText>
        </w:r>
      </w:del>
    </w:p>
    <w:p w14:paraId="6421EAAC" w14:textId="4AB2FF14" w:rsidR="001E2116" w:rsidRPr="00942B62" w:rsidDel="005E2CC0" w:rsidRDefault="001E2116" w:rsidP="001E2116">
      <w:pPr>
        <w:pStyle w:val="Textkrper"/>
        <w:numPr>
          <w:ilvl w:val="0"/>
          <w:numId w:val="66"/>
        </w:numPr>
        <w:suppressAutoHyphens/>
        <w:spacing w:line="252" w:lineRule="auto"/>
        <w:rPr>
          <w:del w:id="916" w:author="david pedrosa" w:date="2022-02-21T12:33:00Z"/>
        </w:rPr>
      </w:pPr>
      <w:del w:id="917" w:author="david pedrosa" w:date="2022-02-21T12:33:00Z">
        <w:r w:rsidRPr="00942B62" w:rsidDel="005E2CC0">
          <w:delText>Schwindel</w:delText>
        </w:r>
      </w:del>
    </w:p>
    <w:p w14:paraId="0434AC4B" w14:textId="4FF0828C" w:rsidR="001E2116" w:rsidRPr="00942B62" w:rsidDel="005E2CC0" w:rsidRDefault="001E2116" w:rsidP="001E2116">
      <w:pPr>
        <w:pStyle w:val="Textkrper"/>
        <w:numPr>
          <w:ilvl w:val="0"/>
          <w:numId w:val="66"/>
        </w:numPr>
        <w:suppressAutoHyphens/>
        <w:spacing w:line="252" w:lineRule="auto"/>
        <w:rPr>
          <w:del w:id="918" w:author="david pedrosa" w:date="2022-02-21T12:33:00Z"/>
        </w:rPr>
      </w:pPr>
      <w:del w:id="919" w:author="david pedrosa" w:date="2022-02-21T12:33:00Z">
        <w:r w:rsidRPr="00942B62" w:rsidDel="005E2CC0">
          <w:delText>Halluzinationen</w:delText>
        </w:r>
      </w:del>
    </w:p>
    <w:p w14:paraId="73C26A9F" w14:textId="3627841D" w:rsidR="001E2116" w:rsidRPr="00942B62" w:rsidDel="005E2CC0" w:rsidRDefault="00100ADB" w:rsidP="001E2116">
      <w:pPr>
        <w:pStyle w:val="Textkrper"/>
        <w:numPr>
          <w:ilvl w:val="0"/>
          <w:numId w:val="66"/>
        </w:numPr>
        <w:suppressAutoHyphens/>
        <w:spacing w:line="252" w:lineRule="auto"/>
        <w:rPr>
          <w:del w:id="920" w:author="david pedrosa" w:date="2022-02-21T12:33:00Z"/>
        </w:rPr>
      </w:pPr>
      <w:del w:id="921" w:author="david pedrosa" w:date="2022-02-21T12:33:00Z">
        <w:r w:rsidDel="005E2CC0">
          <w:fldChar w:fldCharType="begin"/>
        </w:r>
        <w:r w:rsidDel="005E2CC0">
          <w:delInstrText xml:space="preserve"> HYPERLINK "https://flexikon.doccheck.com/de/Kopfschmerz" \o "Kopfschmerz" </w:delInstrText>
        </w:r>
        <w:r w:rsidDel="005E2CC0">
          <w:fldChar w:fldCharType="separate"/>
        </w:r>
        <w:r w:rsidR="001E2116" w:rsidRPr="00942B62" w:rsidDel="005E2CC0">
          <w:delText>Kopfschmerzen</w:delText>
        </w:r>
        <w:r w:rsidDel="005E2CC0">
          <w:fldChar w:fldCharType="end"/>
        </w:r>
      </w:del>
    </w:p>
    <w:p w14:paraId="04814A81" w14:textId="33A0996C" w:rsidR="001E2116" w:rsidRPr="00942B62" w:rsidDel="005E2CC0" w:rsidRDefault="00100ADB" w:rsidP="001E2116">
      <w:pPr>
        <w:pStyle w:val="Textkrper"/>
        <w:numPr>
          <w:ilvl w:val="0"/>
          <w:numId w:val="66"/>
        </w:numPr>
        <w:suppressAutoHyphens/>
        <w:spacing w:line="252" w:lineRule="auto"/>
        <w:rPr>
          <w:del w:id="922" w:author="david pedrosa" w:date="2022-02-21T12:33:00Z"/>
        </w:rPr>
      </w:pPr>
      <w:del w:id="923" w:author="david pedrosa" w:date="2022-02-21T12:33:00Z">
        <w:r w:rsidDel="005E2CC0">
          <w:fldChar w:fldCharType="begin"/>
        </w:r>
        <w:r w:rsidDel="005E2CC0">
          <w:delInstrText xml:space="preserve"> HYPERLINK "https://flexikon.doccheck.com/de/Blutdruckabfall" \o "Blutdruckabfall" </w:delInstrText>
        </w:r>
        <w:r w:rsidDel="005E2CC0">
          <w:fldChar w:fldCharType="separate"/>
        </w:r>
        <w:r w:rsidR="001E2116" w:rsidRPr="00942B62" w:rsidDel="005E2CC0">
          <w:delText>Blutdruckabfall</w:delText>
        </w:r>
        <w:r w:rsidDel="005E2CC0">
          <w:fldChar w:fldCharType="end"/>
        </w:r>
      </w:del>
    </w:p>
    <w:p w14:paraId="6F13EA56" w14:textId="4297EC22" w:rsidR="001E2116" w:rsidRPr="00942B62" w:rsidDel="005E2CC0" w:rsidRDefault="00100ADB" w:rsidP="001E2116">
      <w:pPr>
        <w:pStyle w:val="Textkrper"/>
        <w:numPr>
          <w:ilvl w:val="0"/>
          <w:numId w:val="66"/>
        </w:numPr>
        <w:suppressAutoHyphens/>
        <w:spacing w:line="252" w:lineRule="auto"/>
        <w:rPr>
          <w:del w:id="924" w:author="david pedrosa" w:date="2022-02-21T12:33:00Z"/>
        </w:rPr>
      </w:pPr>
      <w:del w:id="925" w:author="david pedrosa" w:date="2022-02-21T12:33:00Z">
        <w:r w:rsidDel="005E2CC0">
          <w:fldChar w:fldCharType="begin"/>
        </w:r>
        <w:r w:rsidDel="005E2CC0">
          <w:delInstrText xml:space="preserve"> HYPERLINK "https://flexikon.doccheck.com/de/M%C3%BCdigkeit" \o "Müdigkeit" </w:delInstrText>
        </w:r>
        <w:r w:rsidDel="005E2CC0">
          <w:fldChar w:fldCharType="separate"/>
        </w:r>
        <w:r w:rsidR="001E2116" w:rsidRPr="00942B62" w:rsidDel="005E2CC0">
          <w:delText>Müdigkeit</w:delText>
        </w:r>
        <w:r w:rsidDel="005E2CC0">
          <w:fldChar w:fldCharType="end"/>
        </w:r>
      </w:del>
    </w:p>
    <w:p w14:paraId="6A11DD46" w14:textId="58406CE4" w:rsidR="001E2116" w:rsidRPr="00351A91" w:rsidDel="005E2CC0" w:rsidRDefault="001E2116" w:rsidP="001E2116">
      <w:pPr>
        <w:pStyle w:val="Textkrper"/>
        <w:numPr>
          <w:ilvl w:val="0"/>
          <w:numId w:val="66"/>
        </w:numPr>
        <w:suppressAutoHyphens/>
        <w:spacing w:line="252" w:lineRule="auto"/>
        <w:rPr>
          <w:del w:id="926" w:author="david pedrosa" w:date="2022-02-21T12:33:00Z"/>
        </w:rPr>
      </w:pPr>
      <w:del w:id="927" w:author="david pedrosa" w:date="2022-02-21T12:33:00Z">
        <w:r w:rsidRPr="00351A91" w:rsidDel="005E2CC0">
          <w:delText>gesteigerter Antrieb</w:delText>
        </w:r>
        <w:r w:rsidDel="005E2CC0">
          <w:delText>/Agitation</w:delText>
        </w:r>
      </w:del>
    </w:p>
    <w:p w14:paraId="4A62C655" w14:textId="75927C39" w:rsidR="001E2116" w:rsidRPr="00351A91" w:rsidDel="005E2CC0" w:rsidRDefault="00100ADB" w:rsidP="001E2116">
      <w:pPr>
        <w:pStyle w:val="Textkrper"/>
        <w:numPr>
          <w:ilvl w:val="0"/>
          <w:numId w:val="66"/>
        </w:numPr>
        <w:suppressAutoHyphens/>
        <w:spacing w:line="252" w:lineRule="auto"/>
        <w:rPr>
          <w:del w:id="928" w:author="david pedrosa" w:date="2022-02-21T12:33:00Z"/>
        </w:rPr>
      </w:pPr>
      <w:del w:id="929" w:author="david pedrosa" w:date="2022-02-21T12:33:00Z">
        <w:r w:rsidDel="005E2CC0">
          <w:fldChar w:fldCharType="begin"/>
        </w:r>
        <w:r w:rsidDel="005E2CC0">
          <w:delInstrText xml:space="preserve"> HYPERLINK "https://www.gesundheitsinformation.de/Depression.2004.de.html?term=233" \o "Erklärung des Begriffs" </w:delInstrText>
        </w:r>
        <w:r w:rsidDel="005E2CC0">
          <w:fldChar w:fldCharType="separate"/>
        </w:r>
        <w:r w:rsidR="001E2116" w:rsidRPr="00351A91" w:rsidDel="005E2CC0">
          <w:delText>Depression</w:delText>
        </w:r>
        <w:r w:rsidDel="005E2CC0">
          <w:fldChar w:fldCharType="end"/>
        </w:r>
      </w:del>
    </w:p>
    <w:p w14:paraId="4A5F870A" w14:textId="1B0EBCD9" w:rsidR="001E2116" w:rsidDel="005E2CC0" w:rsidRDefault="001E2116" w:rsidP="001E2116">
      <w:pPr>
        <w:pStyle w:val="Textkrper"/>
        <w:numPr>
          <w:ilvl w:val="0"/>
          <w:numId w:val="66"/>
        </w:numPr>
        <w:suppressAutoHyphens/>
        <w:spacing w:line="252" w:lineRule="auto"/>
        <w:rPr>
          <w:del w:id="930" w:author="david pedrosa" w:date="2022-02-21T12:33:00Z"/>
        </w:rPr>
      </w:pPr>
      <w:del w:id="931" w:author="david pedrosa" w:date="2022-02-21T12:33:00Z">
        <w:r w:rsidRPr="00351A91" w:rsidDel="005E2CC0">
          <w:delText>Verwirrtheit</w:delText>
        </w:r>
      </w:del>
    </w:p>
    <w:p w14:paraId="4DCC7482" w14:textId="1F6F9E03" w:rsidR="001E2116" w:rsidDel="005E2CC0" w:rsidRDefault="001E2116" w:rsidP="001E2116">
      <w:pPr>
        <w:pStyle w:val="Textkrper"/>
        <w:numPr>
          <w:ilvl w:val="0"/>
          <w:numId w:val="66"/>
        </w:numPr>
        <w:suppressAutoHyphens/>
        <w:spacing w:line="252" w:lineRule="auto"/>
        <w:rPr>
          <w:del w:id="932" w:author="david pedrosa" w:date="2022-02-21T12:33:00Z"/>
        </w:rPr>
      </w:pPr>
      <w:del w:id="933" w:author="david pedrosa" w:date="2022-02-21T12:33:00Z">
        <w:r w:rsidDel="005E2CC0">
          <w:delText>Schlafstörungen</w:delText>
        </w:r>
      </w:del>
    </w:p>
    <w:p w14:paraId="379E6BF4" w14:textId="180D9004" w:rsidR="001E2116" w:rsidDel="005E2CC0" w:rsidRDefault="001E2116" w:rsidP="001E2116">
      <w:pPr>
        <w:pStyle w:val="Textkrper"/>
        <w:numPr>
          <w:ilvl w:val="0"/>
          <w:numId w:val="66"/>
        </w:numPr>
        <w:suppressAutoHyphens/>
        <w:spacing w:line="252" w:lineRule="auto"/>
        <w:rPr>
          <w:del w:id="934" w:author="david pedrosa" w:date="2022-02-21T12:33:00Z"/>
        </w:rPr>
      </w:pPr>
      <w:del w:id="935" w:author="david pedrosa" w:date="2022-02-21T12:33:00Z">
        <w:r w:rsidDel="005E2CC0">
          <w:delText>„ON-OFF-Phänomen“</w:delText>
        </w:r>
      </w:del>
    </w:p>
    <w:p w14:paraId="53A0497B" w14:textId="3F14FEB1" w:rsidR="001E2116" w:rsidRPr="00351A91" w:rsidDel="005E2CC0" w:rsidRDefault="001E2116" w:rsidP="001E2116">
      <w:pPr>
        <w:pStyle w:val="Textkrper"/>
        <w:numPr>
          <w:ilvl w:val="0"/>
          <w:numId w:val="66"/>
        </w:numPr>
        <w:suppressAutoHyphens/>
        <w:spacing w:line="252" w:lineRule="auto"/>
        <w:rPr>
          <w:del w:id="936" w:author="david pedrosa" w:date="2022-02-21T12:33:00Z"/>
        </w:rPr>
      </w:pPr>
      <w:del w:id="937" w:author="david pedrosa" w:date="2022-02-21T12:33:00Z">
        <w:r w:rsidDel="005E2CC0">
          <w:delText>Andere: _________________________</w:delText>
        </w:r>
      </w:del>
    </w:p>
    <w:p w14:paraId="472FC55B" w14:textId="237BABC3" w:rsidR="001E2116" w:rsidDel="005E2CC0" w:rsidRDefault="001E2116" w:rsidP="001E2116">
      <w:pPr>
        <w:rPr>
          <w:del w:id="938" w:author="david pedrosa" w:date="2022-02-21T12:33:00Z"/>
          <w:i/>
          <w:iCs/>
        </w:rPr>
      </w:pPr>
    </w:p>
    <w:p w14:paraId="0EB30D74" w14:textId="5A791B0D" w:rsidR="001E2116" w:rsidDel="005E2CC0" w:rsidRDefault="001E2116" w:rsidP="001E2116">
      <w:pPr>
        <w:rPr>
          <w:del w:id="939" w:author="david pedrosa" w:date="2022-02-21T12:33:00Z"/>
          <w:i/>
          <w:iCs/>
        </w:rPr>
      </w:pPr>
    </w:p>
    <w:p w14:paraId="0617C302" w14:textId="7FBE86D6" w:rsidR="001E2116" w:rsidRPr="00EC69E4" w:rsidDel="005E2CC0" w:rsidRDefault="001E2116" w:rsidP="001E2116">
      <w:pPr>
        <w:rPr>
          <w:del w:id="940" w:author="david pedrosa" w:date="2022-02-21T12:33:00Z"/>
          <w:i/>
          <w:iCs/>
        </w:rPr>
      </w:pPr>
      <w:del w:id="941" w:author="david pedrosa" w:date="2022-02-21T12:33:00Z">
        <w:r w:rsidRPr="00EC69E4" w:rsidDel="005E2CC0">
          <w:rPr>
            <w:i/>
            <w:iCs/>
          </w:rPr>
          <w:delText xml:space="preserve">Wenn </w:delText>
        </w:r>
        <w:r w:rsidDel="005E2CC0">
          <w:rPr>
            <w:i/>
            <w:iCs/>
          </w:rPr>
          <w:delText>Apomorphin-Pen oder Pumpe eingesetzt</w:delText>
        </w:r>
        <w:r w:rsidRPr="00EC69E4" w:rsidDel="005E2CC0">
          <w:rPr>
            <w:i/>
            <w:iCs/>
          </w:rPr>
          <w:delText xml:space="preserve"> wird:</w:delText>
        </w:r>
      </w:del>
    </w:p>
    <w:p w14:paraId="58A0C91D" w14:textId="17F23764" w:rsidR="001E2116" w:rsidRPr="001A59A1" w:rsidDel="005E2CC0" w:rsidRDefault="001E2116" w:rsidP="001E2116">
      <w:pPr>
        <w:rPr>
          <w:del w:id="942" w:author="david pedrosa" w:date="2022-02-21T12:33:00Z"/>
        </w:rPr>
      </w:pPr>
      <w:del w:id="943" w:author="david pedrosa" w:date="2022-02-21T12:33:00Z">
        <w:r w:rsidDel="005E2CC0">
          <w:delText xml:space="preserve">1 </w:delText>
        </w:r>
        <w:r w:rsidRPr="001A59A1" w:rsidDel="005E2CC0">
          <w:delText>Kennen Sie typische Nebenwirkungen?</w:delText>
        </w:r>
      </w:del>
    </w:p>
    <w:p w14:paraId="2B504FE1" w14:textId="2ED01DF5" w:rsidR="001E2116" w:rsidRPr="00351A91" w:rsidDel="005E2CC0" w:rsidRDefault="001E2116" w:rsidP="001E2116">
      <w:pPr>
        <w:pStyle w:val="Textkrper"/>
        <w:numPr>
          <w:ilvl w:val="0"/>
          <w:numId w:val="66"/>
        </w:numPr>
        <w:suppressAutoHyphens/>
        <w:spacing w:line="252" w:lineRule="auto"/>
        <w:rPr>
          <w:del w:id="944" w:author="david pedrosa" w:date="2022-02-21T12:33:00Z"/>
        </w:rPr>
      </w:pPr>
      <w:del w:id="945" w:author="david pedrosa" w:date="2022-02-21T12:33:00Z">
        <w:r w:rsidRPr="00F21E5B" w:rsidDel="005E2CC0">
          <w:delText xml:space="preserve">Ja -&gt; Frage </w:delText>
        </w:r>
        <w:r w:rsidDel="005E2CC0">
          <w:delText>1</w:delText>
        </w:r>
        <w:r w:rsidRPr="00F21E5B" w:rsidDel="005E2CC0">
          <w:delText>a</w:delText>
        </w:r>
      </w:del>
    </w:p>
    <w:p w14:paraId="43152542" w14:textId="011A082A" w:rsidR="001E2116" w:rsidRPr="00F21E5B" w:rsidDel="005E2CC0" w:rsidRDefault="001E2116" w:rsidP="001E2116">
      <w:pPr>
        <w:pStyle w:val="Textkrper"/>
        <w:numPr>
          <w:ilvl w:val="0"/>
          <w:numId w:val="66"/>
        </w:numPr>
        <w:suppressAutoHyphens/>
        <w:spacing w:line="252" w:lineRule="auto"/>
        <w:rPr>
          <w:del w:id="946" w:author="david pedrosa" w:date="2022-02-21T12:33:00Z"/>
        </w:rPr>
      </w:pPr>
      <w:del w:id="947" w:author="david pedrosa" w:date="2022-02-21T12:33:00Z">
        <w:r w:rsidRPr="00F21E5B" w:rsidDel="005E2CC0">
          <w:delText>Nein</w:delText>
        </w:r>
      </w:del>
    </w:p>
    <w:p w14:paraId="1D432980" w14:textId="5EB7E3A9" w:rsidR="001E2116" w:rsidDel="005E2CC0" w:rsidRDefault="001E2116" w:rsidP="001E2116">
      <w:pPr>
        <w:rPr>
          <w:del w:id="948" w:author="david pedrosa" w:date="2022-02-21T12:33:00Z"/>
        </w:rPr>
      </w:pPr>
    </w:p>
    <w:p w14:paraId="349BC2C8" w14:textId="20201D54" w:rsidR="001E2116" w:rsidDel="005E2CC0" w:rsidRDefault="001E2116" w:rsidP="001E2116">
      <w:pPr>
        <w:rPr>
          <w:del w:id="949" w:author="david pedrosa" w:date="2022-02-21T12:33:00Z"/>
        </w:rPr>
      </w:pPr>
      <w:del w:id="950" w:author="david pedrosa" w:date="2022-02-21T12:33:00Z">
        <w:r w:rsidDel="005E2CC0">
          <w:delText xml:space="preserve">2a </w:delText>
        </w:r>
        <w:r w:rsidRPr="00351A91" w:rsidDel="005E2CC0">
          <w:delText xml:space="preserve">Welche Nebenwirkungen kennen Sie? </w:delText>
        </w:r>
        <w:r w:rsidDel="005E2CC0">
          <w:delText>(Mehrfachnennung)</w:delText>
        </w:r>
      </w:del>
    </w:p>
    <w:p w14:paraId="568C3DBC" w14:textId="18D569AB" w:rsidR="001E2116" w:rsidRPr="00351A91" w:rsidDel="005E2CC0" w:rsidRDefault="001E2116" w:rsidP="001E2116">
      <w:pPr>
        <w:pStyle w:val="Textkrper"/>
        <w:numPr>
          <w:ilvl w:val="0"/>
          <w:numId w:val="66"/>
        </w:numPr>
        <w:suppressAutoHyphens/>
        <w:spacing w:line="252" w:lineRule="auto"/>
        <w:rPr>
          <w:del w:id="951" w:author="david pedrosa" w:date="2022-02-21T12:33:00Z"/>
        </w:rPr>
      </w:pPr>
      <w:del w:id="952" w:author="david pedrosa" w:date="2022-02-21T12:33:00Z">
        <w:r w:rsidRPr="00351A91" w:rsidDel="005E2CC0">
          <w:delText>Übelkeit</w:delText>
        </w:r>
        <w:r w:rsidDel="005E2CC0">
          <w:delText>/Erbrechen</w:delText>
        </w:r>
      </w:del>
    </w:p>
    <w:p w14:paraId="5D292F49" w14:textId="10283838" w:rsidR="001E2116" w:rsidDel="005E2CC0" w:rsidRDefault="001E2116" w:rsidP="001E2116">
      <w:pPr>
        <w:pStyle w:val="Textkrper"/>
        <w:numPr>
          <w:ilvl w:val="0"/>
          <w:numId w:val="66"/>
        </w:numPr>
        <w:suppressAutoHyphens/>
        <w:spacing w:line="252" w:lineRule="auto"/>
        <w:rPr>
          <w:del w:id="953" w:author="david pedrosa" w:date="2022-02-21T12:33:00Z"/>
        </w:rPr>
      </w:pPr>
      <w:del w:id="954" w:author="david pedrosa" w:date="2022-02-21T12:33:00Z">
        <w:r w:rsidRPr="00942B62" w:rsidDel="005E2CC0">
          <w:delText>Verstopfung</w:delText>
        </w:r>
      </w:del>
    </w:p>
    <w:p w14:paraId="1007E322" w14:textId="3D5C4F41" w:rsidR="001E2116" w:rsidRPr="00942B62" w:rsidDel="005E2CC0" w:rsidRDefault="001E2116" w:rsidP="001E2116">
      <w:pPr>
        <w:pStyle w:val="Textkrper"/>
        <w:numPr>
          <w:ilvl w:val="0"/>
          <w:numId w:val="66"/>
        </w:numPr>
        <w:suppressAutoHyphens/>
        <w:spacing w:line="252" w:lineRule="auto"/>
        <w:rPr>
          <w:del w:id="955" w:author="david pedrosa" w:date="2022-02-21T12:33:00Z"/>
        </w:rPr>
      </w:pPr>
      <w:del w:id="956" w:author="david pedrosa" w:date="2022-02-21T12:33:00Z">
        <w:r w:rsidRPr="000937A8" w:rsidDel="005E2CC0">
          <w:delText xml:space="preserve">Lokale Verhärtungen u. Knotenbildungen s.c. am Injektionsort </w:delText>
        </w:r>
      </w:del>
    </w:p>
    <w:p w14:paraId="19A13A23" w14:textId="19593B2B" w:rsidR="001E2116" w:rsidRPr="00942B62" w:rsidDel="005E2CC0" w:rsidRDefault="001E2116" w:rsidP="001E2116">
      <w:pPr>
        <w:pStyle w:val="Textkrper"/>
        <w:numPr>
          <w:ilvl w:val="0"/>
          <w:numId w:val="66"/>
        </w:numPr>
        <w:suppressAutoHyphens/>
        <w:spacing w:line="252" w:lineRule="auto"/>
        <w:rPr>
          <w:del w:id="957" w:author="david pedrosa" w:date="2022-02-21T12:33:00Z"/>
        </w:rPr>
      </w:pPr>
      <w:del w:id="958" w:author="david pedrosa" w:date="2022-02-21T12:33:00Z">
        <w:r w:rsidRPr="00942B62" w:rsidDel="005E2CC0">
          <w:delText>Schwindel</w:delText>
        </w:r>
      </w:del>
    </w:p>
    <w:p w14:paraId="59401FB0" w14:textId="19574442" w:rsidR="001E2116" w:rsidDel="005E2CC0" w:rsidRDefault="001E2116" w:rsidP="001E2116">
      <w:pPr>
        <w:pStyle w:val="Textkrper"/>
        <w:numPr>
          <w:ilvl w:val="0"/>
          <w:numId w:val="66"/>
        </w:numPr>
        <w:suppressAutoHyphens/>
        <w:spacing w:line="252" w:lineRule="auto"/>
        <w:rPr>
          <w:del w:id="959" w:author="david pedrosa" w:date="2022-02-21T12:33:00Z"/>
        </w:rPr>
      </w:pPr>
      <w:del w:id="960" w:author="david pedrosa" w:date="2022-02-21T12:33:00Z">
        <w:r w:rsidRPr="00942B62" w:rsidDel="005E2CC0">
          <w:delText>Halluzinationen</w:delText>
        </w:r>
      </w:del>
    </w:p>
    <w:p w14:paraId="0C0C8E03" w14:textId="3BC46E11" w:rsidR="001E2116" w:rsidRPr="00942B62" w:rsidDel="005E2CC0" w:rsidRDefault="001E2116" w:rsidP="001E2116">
      <w:pPr>
        <w:pStyle w:val="Textkrper"/>
        <w:numPr>
          <w:ilvl w:val="0"/>
          <w:numId w:val="66"/>
        </w:numPr>
        <w:suppressAutoHyphens/>
        <w:spacing w:line="252" w:lineRule="auto"/>
        <w:rPr>
          <w:del w:id="961" w:author="david pedrosa" w:date="2022-02-21T12:33:00Z"/>
        </w:rPr>
      </w:pPr>
      <w:del w:id="962" w:author="david pedrosa" w:date="2022-02-21T12:33:00Z">
        <w:r w:rsidRPr="000937A8" w:rsidDel="005E2CC0">
          <w:delText>Orthostatische Hypotonie</w:delText>
        </w:r>
        <w:r w:rsidDel="005E2CC0">
          <w:delText>, ein nach dem Aufstehen aus sitzender oder liegender Position auftretender niedriger Blutdruck</w:delText>
        </w:r>
      </w:del>
    </w:p>
    <w:p w14:paraId="58B0D238" w14:textId="6DA5B424" w:rsidR="001E2116" w:rsidRPr="00942B62" w:rsidDel="005E2CC0" w:rsidRDefault="00100ADB" w:rsidP="001E2116">
      <w:pPr>
        <w:pStyle w:val="Textkrper"/>
        <w:numPr>
          <w:ilvl w:val="0"/>
          <w:numId w:val="66"/>
        </w:numPr>
        <w:suppressAutoHyphens/>
        <w:spacing w:line="252" w:lineRule="auto"/>
        <w:rPr>
          <w:del w:id="963" w:author="david pedrosa" w:date="2022-02-21T12:33:00Z"/>
        </w:rPr>
      </w:pPr>
      <w:del w:id="964" w:author="david pedrosa" w:date="2022-02-21T12:33:00Z">
        <w:r w:rsidDel="005E2CC0">
          <w:fldChar w:fldCharType="begin"/>
        </w:r>
        <w:r w:rsidDel="005E2CC0">
          <w:delInstrText xml:space="preserve"> HYPERLINK "https://flexikon.doccheck.com/de/Kopfschmerz" \o "Kopfschmerz" </w:delInstrText>
        </w:r>
        <w:r w:rsidDel="005E2CC0">
          <w:fldChar w:fldCharType="separate"/>
        </w:r>
        <w:r w:rsidR="001E2116" w:rsidRPr="00942B62" w:rsidDel="005E2CC0">
          <w:delText>Kopfschmerzen</w:delText>
        </w:r>
        <w:r w:rsidDel="005E2CC0">
          <w:fldChar w:fldCharType="end"/>
        </w:r>
      </w:del>
    </w:p>
    <w:p w14:paraId="127D92FA" w14:textId="1F51CA9A" w:rsidR="001E2116" w:rsidRPr="00942B62" w:rsidDel="005E2CC0" w:rsidRDefault="00100ADB" w:rsidP="001E2116">
      <w:pPr>
        <w:pStyle w:val="Textkrper"/>
        <w:numPr>
          <w:ilvl w:val="0"/>
          <w:numId w:val="66"/>
        </w:numPr>
        <w:suppressAutoHyphens/>
        <w:spacing w:line="252" w:lineRule="auto"/>
        <w:rPr>
          <w:del w:id="965" w:author="david pedrosa" w:date="2022-02-21T12:33:00Z"/>
        </w:rPr>
      </w:pPr>
      <w:del w:id="966" w:author="david pedrosa" w:date="2022-02-21T12:33:00Z">
        <w:r w:rsidDel="005E2CC0">
          <w:fldChar w:fldCharType="begin"/>
        </w:r>
        <w:r w:rsidDel="005E2CC0">
          <w:delInstrText xml:space="preserve"> HYPERLINK "https://flexikon.doccheck.com/de/M%C3%BCdigkeit" \o "Müdigkeit" </w:delInstrText>
        </w:r>
        <w:r w:rsidDel="005E2CC0">
          <w:fldChar w:fldCharType="separate"/>
        </w:r>
        <w:r w:rsidR="001E2116" w:rsidRPr="00942B62" w:rsidDel="005E2CC0">
          <w:delText>Müdigkeit</w:delText>
        </w:r>
        <w:r w:rsidDel="005E2CC0">
          <w:fldChar w:fldCharType="end"/>
        </w:r>
      </w:del>
    </w:p>
    <w:p w14:paraId="767C321F" w14:textId="54E2D90B" w:rsidR="001E2116" w:rsidRPr="00351A91" w:rsidDel="005E2CC0" w:rsidRDefault="001E2116" w:rsidP="001E2116">
      <w:pPr>
        <w:pStyle w:val="Textkrper"/>
        <w:numPr>
          <w:ilvl w:val="0"/>
          <w:numId w:val="66"/>
        </w:numPr>
        <w:suppressAutoHyphens/>
        <w:spacing w:line="252" w:lineRule="auto"/>
        <w:rPr>
          <w:del w:id="967" w:author="david pedrosa" w:date="2022-02-21T12:33:00Z"/>
        </w:rPr>
      </w:pPr>
      <w:del w:id="968" w:author="david pedrosa" w:date="2022-02-21T12:33:00Z">
        <w:r w:rsidRPr="00351A91" w:rsidDel="005E2CC0">
          <w:delText>gesteigerter Antrieb</w:delText>
        </w:r>
        <w:r w:rsidDel="005E2CC0">
          <w:delText>/Agitation</w:delText>
        </w:r>
      </w:del>
    </w:p>
    <w:p w14:paraId="159BBD09" w14:textId="2A80601A" w:rsidR="001E2116" w:rsidRPr="00351A91" w:rsidDel="005E2CC0" w:rsidRDefault="00100ADB" w:rsidP="001E2116">
      <w:pPr>
        <w:pStyle w:val="Textkrper"/>
        <w:numPr>
          <w:ilvl w:val="0"/>
          <w:numId w:val="66"/>
        </w:numPr>
        <w:suppressAutoHyphens/>
        <w:spacing w:line="252" w:lineRule="auto"/>
        <w:rPr>
          <w:del w:id="969" w:author="david pedrosa" w:date="2022-02-21T12:33:00Z"/>
        </w:rPr>
      </w:pPr>
      <w:del w:id="970" w:author="david pedrosa" w:date="2022-02-21T12:33:00Z">
        <w:r w:rsidDel="005E2CC0">
          <w:fldChar w:fldCharType="begin"/>
        </w:r>
        <w:r w:rsidDel="005E2CC0">
          <w:delInstrText xml:space="preserve"> HYPERLINK "https://www.gesundheitsinformation.de/Depression.2004.de.html?term=233" \o "Erklärung des Begriffs" </w:delInstrText>
        </w:r>
        <w:r w:rsidDel="005E2CC0">
          <w:fldChar w:fldCharType="separate"/>
        </w:r>
        <w:r w:rsidR="001E2116" w:rsidRPr="00351A91" w:rsidDel="005E2CC0">
          <w:delText>Depression</w:delText>
        </w:r>
        <w:r w:rsidDel="005E2CC0">
          <w:fldChar w:fldCharType="end"/>
        </w:r>
      </w:del>
    </w:p>
    <w:p w14:paraId="12AFB9CB" w14:textId="2E58918D" w:rsidR="001E2116" w:rsidDel="005E2CC0" w:rsidRDefault="001E2116" w:rsidP="001E2116">
      <w:pPr>
        <w:pStyle w:val="Textkrper"/>
        <w:numPr>
          <w:ilvl w:val="0"/>
          <w:numId w:val="66"/>
        </w:numPr>
        <w:suppressAutoHyphens/>
        <w:spacing w:line="252" w:lineRule="auto"/>
        <w:rPr>
          <w:del w:id="971" w:author="david pedrosa" w:date="2022-02-21T12:33:00Z"/>
        </w:rPr>
      </w:pPr>
      <w:del w:id="972" w:author="david pedrosa" w:date="2022-02-21T12:33:00Z">
        <w:r w:rsidRPr="00351A91" w:rsidDel="005E2CC0">
          <w:delText>Verwirrtheit</w:delText>
        </w:r>
      </w:del>
    </w:p>
    <w:p w14:paraId="7A776B12" w14:textId="16D4A1B2" w:rsidR="001E2116" w:rsidDel="005E2CC0" w:rsidRDefault="001E2116" w:rsidP="001E2116">
      <w:pPr>
        <w:pStyle w:val="Textkrper"/>
        <w:numPr>
          <w:ilvl w:val="0"/>
          <w:numId w:val="66"/>
        </w:numPr>
        <w:suppressAutoHyphens/>
        <w:spacing w:line="252" w:lineRule="auto"/>
        <w:rPr>
          <w:del w:id="973" w:author="david pedrosa" w:date="2022-02-21T12:33:00Z"/>
        </w:rPr>
      </w:pPr>
      <w:del w:id="974" w:author="david pedrosa" w:date="2022-02-21T12:33:00Z">
        <w:r w:rsidDel="005E2CC0">
          <w:delText>Schlafstörungen</w:delText>
        </w:r>
      </w:del>
    </w:p>
    <w:p w14:paraId="525398EF" w14:textId="596F28BB" w:rsidR="001E2116" w:rsidRPr="00351A91" w:rsidDel="005E2CC0" w:rsidRDefault="001E2116" w:rsidP="001E2116">
      <w:pPr>
        <w:pStyle w:val="Textkrper"/>
        <w:numPr>
          <w:ilvl w:val="0"/>
          <w:numId w:val="66"/>
        </w:numPr>
        <w:suppressAutoHyphens/>
        <w:spacing w:line="252" w:lineRule="auto"/>
        <w:rPr>
          <w:del w:id="975" w:author="david pedrosa" w:date="2022-02-21T12:33:00Z"/>
        </w:rPr>
      </w:pPr>
      <w:del w:id="976" w:author="david pedrosa" w:date="2022-02-21T12:33:00Z">
        <w:r w:rsidDel="005E2CC0">
          <w:delText>Andere: _________________________</w:delText>
        </w:r>
      </w:del>
    </w:p>
    <w:p w14:paraId="6C1EEB5A" w14:textId="187A62AE" w:rsidR="001E2116" w:rsidDel="005E2CC0" w:rsidRDefault="001E2116" w:rsidP="001E2116">
      <w:pPr>
        <w:rPr>
          <w:del w:id="977" w:author="david pedrosa" w:date="2022-02-21T12:33:00Z"/>
          <w:i/>
          <w:iCs/>
        </w:rPr>
      </w:pPr>
    </w:p>
    <w:p w14:paraId="7937D66D" w14:textId="2A287166" w:rsidR="001E2116" w:rsidDel="005E2CC0" w:rsidRDefault="001E2116" w:rsidP="001E2116">
      <w:pPr>
        <w:rPr>
          <w:del w:id="978" w:author="david pedrosa" w:date="2022-02-21T12:33:00Z"/>
          <w:lang w:eastAsia="ar-SA"/>
        </w:rPr>
      </w:pPr>
    </w:p>
    <w:p w14:paraId="6E2A01D1" w14:textId="6190A4AD" w:rsidR="001E2116" w:rsidDel="005E2CC0" w:rsidRDefault="001E2116" w:rsidP="001E2116">
      <w:pPr>
        <w:rPr>
          <w:del w:id="979" w:author="david pedrosa" w:date="2022-02-21T12:33:00Z"/>
          <w:lang w:eastAsia="ar-SA"/>
        </w:rPr>
      </w:pPr>
      <w:del w:id="980" w:author="david pedrosa" w:date="2022-02-21T12:33:00Z">
        <w:r w:rsidDel="005E2CC0">
          <w:rPr>
            <w:lang w:eastAsia="ar-SA"/>
          </w:rPr>
          <w:delText>Können Sie sich vorstellen nach spezieller Schulung Anpassungen der Medikation im Sinne eines Selbstmanagements vorzunehmen?</w:delText>
        </w:r>
      </w:del>
    </w:p>
    <w:p w14:paraId="5C949042" w14:textId="050A7C42" w:rsidR="001E2116" w:rsidDel="005E2CC0" w:rsidRDefault="001E2116" w:rsidP="001E2116">
      <w:pPr>
        <w:pStyle w:val="Textkrper"/>
        <w:numPr>
          <w:ilvl w:val="0"/>
          <w:numId w:val="66"/>
        </w:numPr>
        <w:suppressAutoHyphens/>
        <w:spacing w:line="252" w:lineRule="auto"/>
        <w:rPr>
          <w:del w:id="981" w:author="david pedrosa" w:date="2022-02-21T12:33:00Z"/>
        </w:rPr>
      </w:pPr>
      <w:del w:id="982" w:author="david pedrosa" w:date="2022-02-21T12:33:00Z">
        <w:r w:rsidDel="005E2CC0">
          <w:delText xml:space="preserve">Ja. </w:delText>
        </w:r>
      </w:del>
    </w:p>
    <w:p w14:paraId="4A6F0C04" w14:textId="7E4DA9AB" w:rsidR="001E2116" w:rsidDel="005E2CC0" w:rsidRDefault="001E2116" w:rsidP="001E2116">
      <w:pPr>
        <w:pStyle w:val="Textkrper"/>
        <w:numPr>
          <w:ilvl w:val="0"/>
          <w:numId w:val="66"/>
        </w:numPr>
        <w:suppressAutoHyphens/>
        <w:spacing w:line="252" w:lineRule="auto"/>
        <w:rPr>
          <w:del w:id="983" w:author="david pedrosa" w:date="2022-02-21T12:33:00Z"/>
        </w:rPr>
      </w:pPr>
      <w:del w:id="984" w:author="david pedrosa" w:date="2022-02-21T12:33:00Z">
        <w:r w:rsidDel="005E2CC0">
          <w:delText>Nein.</w:delText>
        </w:r>
      </w:del>
    </w:p>
    <w:p w14:paraId="57593E34" w14:textId="04730015" w:rsidR="001E2116" w:rsidRPr="0094756E" w:rsidDel="005E2CC0" w:rsidRDefault="001E2116" w:rsidP="0094756E">
      <w:pPr>
        <w:spacing w:after="0" w:line="240" w:lineRule="auto"/>
        <w:rPr>
          <w:del w:id="985" w:author="david pedrosa" w:date="2022-02-21T12:33:00Z"/>
          <w:rFonts w:ascii="Times New Roman" w:eastAsia="Times New Roman" w:hAnsi="Times New Roman" w:cs="Times New Roman"/>
          <w:color w:val="000000"/>
          <w:sz w:val="24"/>
          <w:szCs w:val="24"/>
          <w:lang w:eastAsia="de-DE"/>
        </w:rPr>
      </w:pPr>
    </w:p>
    <w:p w14:paraId="7E6849C9" w14:textId="4AD6DBF4" w:rsidR="0094756E" w:rsidDel="005E2CC0" w:rsidRDefault="0094756E" w:rsidP="0094756E">
      <w:pPr>
        <w:pStyle w:val="berschrift1"/>
        <w:rPr>
          <w:del w:id="986" w:author="david pedrosa" w:date="2022-02-21T12:33:00Z"/>
        </w:rPr>
      </w:pPr>
    </w:p>
    <w:p w14:paraId="4BF2BD48" w14:textId="77777777" w:rsidR="00C76062" w:rsidRDefault="00C76062">
      <w:pPr>
        <w:rPr>
          <w:rFonts w:asciiTheme="majorHAnsi" w:eastAsiaTheme="majorEastAsia" w:hAnsiTheme="majorHAnsi" w:cstheme="majorBidi"/>
          <w:b/>
          <w:bCs/>
          <w:color w:val="2F5496" w:themeColor="accent1" w:themeShade="BF"/>
          <w:sz w:val="72"/>
          <w:szCs w:val="72"/>
        </w:rPr>
      </w:pPr>
      <w:r>
        <w:rPr>
          <w:b/>
          <w:bCs/>
          <w:sz w:val="72"/>
          <w:szCs w:val="72"/>
        </w:rPr>
        <w:br w:type="page"/>
      </w:r>
    </w:p>
    <w:p w14:paraId="30C14005" w14:textId="21A18186" w:rsidR="0094756E" w:rsidRPr="0094756E" w:rsidRDefault="0094756E" w:rsidP="0094756E">
      <w:pPr>
        <w:pStyle w:val="berschrift1"/>
        <w:rPr>
          <w:b/>
          <w:bCs/>
          <w:sz w:val="72"/>
          <w:szCs w:val="72"/>
        </w:rPr>
      </w:pPr>
      <w:r w:rsidRPr="0094756E">
        <w:rPr>
          <w:b/>
          <w:bCs/>
          <w:sz w:val="72"/>
          <w:szCs w:val="72"/>
        </w:rPr>
        <w:lastRenderedPageBreak/>
        <w:t>Ausgeschlossene Fragebögen</w:t>
      </w:r>
    </w:p>
    <w:p w14:paraId="64BDA352" w14:textId="6CF9078D" w:rsidR="00C906BC" w:rsidRPr="00C906BC" w:rsidRDefault="0094756E" w:rsidP="00C906BC">
      <w:pPr>
        <w:pStyle w:val="berschrift1"/>
        <w:rPr>
          <w:b/>
          <w:bCs/>
          <w:lang w:val="en-US"/>
        </w:rPr>
      </w:pPr>
      <w:commentRangeStart w:id="987"/>
      <w:r w:rsidRPr="00C906BC">
        <w:rPr>
          <w:b/>
          <w:bCs/>
          <w:lang w:val="en-US"/>
        </w:rPr>
        <w:t xml:space="preserve">Hospital Anxiety and Depression Scale </w:t>
      </w:r>
      <w:r w:rsidR="00C906BC" w:rsidRPr="00C906BC">
        <w:rPr>
          <w:b/>
          <w:bCs/>
          <w:lang w:val="en-US"/>
        </w:rPr>
        <w:t>(</w:t>
      </w:r>
      <w:r w:rsidR="00C906BC">
        <w:rPr>
          <w:b/>
          <w:bCs/>
          <w:lang w:val="en-US"/>
        </w:rPr>
        <w:t>HADS)</w:t>
      </w:r>
      <w:commentRangeEnd w:id="987"/>
      <w:r w:rsidR="00C906BC">
        <w:rPr>
          <w:rStyle w:val="Kommentarzeichen"/>
          <w:rFonts w:asciiTheme="minorHAnsi" w:eastAsiaTheme="minorHAnsi" w:hAnsiTheme="minorHAnsi" w:cstheme="minorBidi"/>
        </w:rPr>
        <w:commentReference w:id="987"/>
      </w:r>
    </w:p>
    <w:p w14:paraId="7C752400" w14:textId="78282332" w:rsidR="0094756E" w:rsidRPr="00076449" w:rsidRDefault="0094756E" w:rsidP="0094756E">
      <w:pPr>
        <w:spacing w:after="0" w:line="240" w:lineRule="auto"/>
        <w:rPr>
          <w:rFonts w:ascii="Times New Roman" w:eastAsia="Times New Roman" w:hAnsi="Times New Roman" w:cs="Times New Roman"/>
          <w:color w:val="000000"/>
          <w:sz w:val="24"/>
          <w:szCs w:val="24"/>
          <w:lang w:val="en-GB" w:eastAsia="de-DE"/>
        </w:rPr>
      </w:pPr>
    </w:p>
    <w:p w14:paraId="6DE4AED8" w14:textId="6D41DFD6" w:rsidR="0094756E" w:rsidRDefault="00C906BC" w:rsidP="0094756E">
      <w:pPr>
        <w:spacing w:after="0" w:line="240" w:lineRule="auto"/>
        <w:rPr>
          <w:rFonts w:ascii="Times New Roman" w:eastAsia="Times New Roman" w:hAnsi="Times New Roman" w:cs="Times New Roman"/>
          <w:color w:val="000000"/>
          <w:sz w:val="24"/>
          <w:szCs w:val="24"/>
          <w:lang w:eastAsia="de-DE"/>
        </w:rPr>
      </w:pPr>
      <w:r>
        <w:rPr>
          <w:rFonts w:ascii="Times New Roman" w:eastAsia="Times New Roman" w:hAnsi="Times New Roman" w:cs="Times New Roman"/>
          <w:noProof/>
          <w:color w:val="000000"/>
          <w:sz w:val="24"/>
          <w:szCs w:val="24"/>
          <w:lang w:eastAsia="de-DE"/>
        </w:rPr>
        <w:lastRenderedPageBreak/>
        <w:drawing>
          <wp:inline distT="0" distB="0" distL="0" distR="0" wp14:anchorId="1334FAB9" wp14:editId="3144C305">
            <wp:extent cx="5067300" cy="7467600"/>
            <wp:effectExtent l="0" t="0" r="0" b="0"/>
            <wp:docPr id="17" name="Grafik 1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isch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5067300" cy="7467600"/>
                    </a:xfrm>
                    <a:prstGeom prst="rect">
                      <a:avLst/>
                    </a:prstGeom>
                  </pic:spPr>
                </pic:pic>
              </a:graphicData>
            </a:graphic>
          </wp:inline>
        </w:drawing>
      </w:r>
    </w:p>
    <w:p w14:paraId="349D8ED6" w14:textId="77777777" w:rsidR="00ED1461" w:rsidRDefault="00ED1461" w:rsidP="0094756E">
      <w:pPr>
        <w:spacing w:after="0" w:line="240" w:lineRule="auto"/>
        <w:rPr>
          <w:rFonts w:ascii="Times New Roman" w:eastAsia="Times New Roman" w:hAnsi="Times New Roman" w:cs="Times New Roman"/>
          <w:color w:val="000000"/>
          <w:sz w:val="24"/>
          <w:szCs w:val="24"/>
          <w:lang w:eastAsia="de-DE"/>
        </w:rPr>
      </w:pPr>
    </w:p>
    <w:p w14:paraId="3E851F55" w14:textId="02079B17" w:rsidR="00FB0CD9" w:rsidRPr="00E562A4" w:rsidRDefault="00E562A4" w:rsidP="0094756E">
      <w:pPr>
        <w:spacing w:after="0" w:line="240" w:lineRule="auto"/>
        <w:rPr>
          <w:rFonts w:ascii="Times New Roman" w:eastAsia="Times New Roman" w:hAnsi="Times New Roman" w:cs="Times New Roman"/>
          <w:color w:val="000000"/>
          <w:sz w:val="24"/>
          <w:szCs w:val="24"/>
          <w:lang w:val="en-US" w:eastAsia="de-DE"/>
        </w:rPr>
      </w:pPr>
      <w:r w:rsidRPr="00E562A4">
        <w:rPr>
          <w:rFonts w:asciiTheme="majorHAnsi" w:eastAsiaTheme="majorEastAsia" w:hAnsiTheme="majorHAnsi" w:cstheme="majorBidi"/>
          <w:b/>
          <w:bCs/>
          <w:color w:val="2F5496" w:themeColor="accent1" w:themeShade="BF"/>
          <w:sz w:val="32"/>
          <w:szCs w:val="32"/>
          <w:lang w:val="en-US"/>
        </w:rPr>
        <w:t>Patient Health Questionnaire</w:t>
      </w:r>
      <w:r>
        <w:rPr>
          <w:rFonts w:asciiTheme="majorHAnsi" w:eastAsiaTheme="majorEastAsia" w:hAnsiTheme="majorHAnsi" w:cstheme="majorBidi"/>
          <w:b/>
          <w:bCs/>
          <w:color w:val="2F5496" w:themeColor="accent1" w:themeShade="BF"/>
          <w:sz w:val="32"/>
          <w:szCs w:val="32"/>
          <w:lang w:val="en-US"/>
        </w:rPr>
        <w:t xml:space="preserve"> (</w:t>
      </w:r>
      <w:commentRangeStart w:id="988"/>
      <w:r w:rsidR="0094756E" w:rsidRPr="00FB0CD9">
        <w:rPr>
          <w:rFonts w:asciiTheme="majorHAnsi" w:eastAsiaTheme="majorEastAsia" w:hAnsiTheme="majorHAnsi" w:cstheme="majorBidi"/>
          <w:b/>
          <w:bCs/>
          <w:color w:val="2F5496" w:themeColor="accent1" w:themeShade="BF"/>
          <w:sz w:val="32"/>
          <w:szCs w:val="32"/>
          <w:lang w:val="en-US"/>
        </w:rPr>
        <w:t>PHQ-D</w:t>
      </w:r>
      <w:commentRangeEnd w:id="988"/>
      <w:r w:rsidRPr="00E562A4">
        <w:rPr>
          <w:rFonts w:asciiTheme="majorHAnsi" w:eastAsiaTheme="majorEastAsia" w:hAnsiTheme="majorHAnsi" w:cstheme="majorBidi"/>
          <w:b/>
          <w:bCs/>
          <w:color w:val="2F5496" w:themeColor="accent1" w:themeShade="BF"/>
          <w:sz w:val="32"/>
          <w:szCs w:val="32"/>
          <w:lang w:val="en-US"/>
        </w:rPr>
        <w:commentReference w:id="988"/>
      </w:r>
      <w:r w:rsidRPr="00E562A4">
        <w:rPr>
          <w:rFonts w:asciiTheme="majorHAnsi" w:eastAsiaTheme="majorEastAsia" w:hAnsiTheme="majorHAnsi" w:cstheme="majorBidi"/>
          <w:b/>
          <w:bCs/>
          <w:color w:val="2F5496" w:themeColor="accent1" w:themeShade="BF"/>
          <w:sz w:val="32"/>
          <w:szCs w:val="32"/>
          <w:lang w:val="en-US"/>
        </w:rPr>
        <w:t>)</w:t>
      </w:r>
    </w:p>
    <w:p w14:paraId="543AB2E0" w14:textId="5BA2724B" w:rsidR="001E2116" w:rsidRPr="001E2116" w:rsidRDefault="001E2116" w:rsidP="001E2116">
      <w:pPr>
        <w:spacing w:after="0" w:line="240" w:lineRule="auto"/>
        <w:rPr>
          <w:rFonts w:ascii="Times New Roman" w:eastAsia="Times New Roman" w:hAnsi="Times New Roman" w:cs="Times New Roman"/>
          <w:color w:val="000000"/>
          <w:sz w:val="24"/>
          <w:szCs w:val="24"/>
          <w:lang w:eastAsia="de-DE"/>
        </w:rPr>
      </w:pPr>
      <w:r>
        <w:rPr>
          <w:noProof/>
        </w:rPr>
        <w:lastRenderedPageBreak/>
        <w:drawing>
          <wp:inline distT="0" distB="0" distL="0" distR="0" wp14:anchorId="748BFBBE" wp14:editId="39459905">
            <wp:extent cx="5760085" cy="5923365"/>
            <wp:effectExtent l="0" t="0" r="5715" b="0"/>
            <wp:docPr id="18" name="Grafik 1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760085" cy="5923365"/>
                    </a:xfrm>
                    <a:prstGeom prst="rect">
                      <a:avLst/>
                    </a:prstGeom>
                  </pic:spPr>
                </pic:pic>
              </a:graphicData>
            </a:graphic>
          </wp:inline>
        </w:drawing>
      </w:r>
    </w:p>
    <w:p w14:paraId="3367B2AC" w14:textId="18794E6D" w:rsidR="001E2116" w:rsidRDefault="001E2116" w:rsidP="0094756E">
      <w:pPr>
        <w:spacing w:after="0" w:line="240" w:lineRule="auto"/>
        <w:rPr>
          <w:rFonts w:asciiTheme="majorHAnsi" w:eastAsiaTheme="majorEastAsia" w:hAnsiTheme="majorHAnsi" w:cstheme="majorBidi"/>
          <w:b/>
          <w:bCs/>
          <w:color w:val="2F5496" w:themeColor="accent1" w:themeShade="BF"/>
          <w:sz w:val="32"/>
          <w:szCs w:val="32"/>
          <w:lang w:val="en-US"/>
        </w:rPr>
      </w:pPr>
      <w:r>
        <w:rPr>
          <w:noProof/>
        </w:rPr>
        <w:lastRenderedPageBreak/>
        <w:drawing>
          <wp:inline distT="0" distB="0" distL="0" distR="0" wp14:anchorId="00C2575C" wp14:editId="3C8AFB57">
            <wp:extent cx="5760720" cy="6700974"/>
            <wp:effectExtent l="0" t="0" r="5080" b="508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5760720" cy="6700974"/>
                    </a:xfrm>
                    <a:prstGeom prst="rect">
                      <a:avLst/>
                    </a:prstGeom>
                  </pic:spPr>
                </pic:pic>
              </a:graphicData>
            </a:graphic>
          </wp:inline>
        </w:drawing>
      </w:r>
    </w:p>
    <w:p w14:paraId="6A4C1FA1" w14:textId="77777777" w:rsidR="001E2116" w:rsidRDefault="001E2116" w:rsidP="0094756E">
      <w:pPr>
        <w:spacing w:after="0" w:line="240" w:lineRule="auto"/>
        <w:rPr>
          <w:rFonts w:asciiTheme="majorHAnsi" w:eastAsiaTheme="majorEastAsia" w:hAnsiTheme="majorHAnsi" w:cstheme="majorBidi"/>
          <w:b/>
          <w:bCs/>
          <w:color w:val="2F5496" w:themeColor="accent1" w:themeShade="BF"/>
          <w:sz w:val="32"/>
          <w:szCs w:val="32"/>
          <w:lang w:val="en-US"/>
        </w:rPr>
      </w:pPr>
    </w:p>
    <w:p w14:paraId="3EC72BA0" w14:textId="0453E2B8" w:rsidR="001E2116" w:rsidRDefault="001E2116" w:rsidP="0094756E">
      <w:pPr>
        <w:spacing w:after="0" w:line="240" w:lineRule="auto"/>
        <w:rPr>
          <w:rFonts w:asciiTheme="majorHAnsi" w:eastAsiaTheme="majorEastAsia" w:hAnsiTheme="majorHAnsi" w:cstheme="majorBidi"/>
          <w:b/>
          <w:bCs/>
          <w:color w:val="2F5496" w:themeColor="accent1" w:themeShade="BF"/>
          <w:sz w:val="32"/>
          <w:szCs w:val="32"/>
          <w:lang w:val="en-US"/>
        </w:rPr>
      </w:pPr>
      <w:r>
        <w:rPr>
          <w:noProof/>
        </w:rPr>
        <w:lastRenderedPageBreak/>
        <w:drawing>
          <wp:inline distT="0" distB="0" distL="0" distR="0" wp14:anchorId="6721050E" wp14:editId="1B9CE69D">
            <wp:extent cx="5760720" cy="7465187"/>
            <wp:effectExtent l="0" t="0" r="5080" b="2540"/>
            <wp:docPr id="20" name="Grafik 2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5760720" cy="7465187"/>
                    </a:xfrm>
                    <a:prstGeom prst="rect">
                      <a:avLst/>
                    </a:prstGeom>
                  </pic:spPr>
                </pic:pic>
              </a:graphicData>
            </a:graphic>
          </wp:inline>
        </w:drawing>
      </w:r>
      <w:r>
        <w:rPr>
          <w:noProof/>
        </w:rPr>
        <w:lastRenderedPageBreak/>
        <w:drawing>
          <wp:inline distT="0" distB="0" distL="0" distR="0" wp14:anchorId="68DD40BF" wp14:editId="7DB7841A">
            <wp:extent cx="5760720" cy="7226011"/>
            <wp:effectExtent l="0" t="0" r="5080" b="635"/>
            <wp:docPr id="21" name="Grafik 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720" cy="7226011"/>
                    </a:xfrm>
                    <a:prstGeom prst="rect">
                      <a:avLst/>
                    </a:prstGeom>
                  </pic:spPr>
                </pic:pic>
              </a:graphicData>
            </a:graphic>
          </wp:inline>
        </w:drawing>
      </w:r>
    </w:p>
    <w:p w14:paraId="212D5755" w14:textId="3FFBFB5D" w:rsidR="001E2116" w:rsidRDefault="001E2116" w:rsidP="0094756E">
      <w:pPr>
        <w:spacing w:after="0" w:line="240" w:lineRule="auto"/>
        <w:rPr>
          <w:rFonts w:asciiTheme="majorHAnsi" w:eastAsiaTheme="majorEastAsia" w:hAnsiTheme="majorHAnsi" w:cstheme="majorBidi"/>
          <w:b/>
          <w:bCs/>
          <w:color w:val="2F5496" w:themeColor="accent1" w:themeShade="BF"/>
          <w:sz w:val="32"/>
          <w:szCs w:val="32"/>
          <w:lang w:val="en-US"/>
        </w:rPr>
      </w:pPr>
    </w:p>
    <w:p w14:paraId="40E6FC25" w14:textId="7863FDB7" w:rsidR="001E2116" w:rsidRDefault="001E2116" w:rsidP="0094756E">
      <w:pPr>
        <w:spacing w:after="0" w:line="240" w:lineRule="auto"/>
        <w:rPr>
          <w:rFonts w:asciiTheme="majorHAnsi" w:eastAsiaTheme="majorEastAsia" w:hAnsiTheme="majorHAnsi" w:cstheme="majorBidi"/>
          <w:b/>
          <w:bCs/>
          <w:color w:val="2F5496" w:themeColor="accent1" w:themeShade="BF"/>
          <w:sz w:val="32"/>
          <w:szCs w:val="32"/>
          <w:lang w:val="en-US"/>
        </w:rPr>
      </w:pPr>
    </w:p>
    <w:p w14:paraId="2F09535D" w14:textId="77777777" w:rsidR="001E2116" w:rsidRDefault="001E2116" w:rsidP="0094756E">
      <w:pPr>
        <w:spacing w:after="0" w:line="240" w:lineRule="auto"/>
        <w:rPr>
          <w:rFonts w:asciiTheme="majorHAnsi" w:eastAsiaTheme="majorEastAsia" w:hAnsiTheme="majorHAnsi" w:cstheme="majorBidi"/>
          <w:b/>
          <w:bCs/>
          <w:color w:val="2F5496" w:themeColor="accent1" w:themeShade="BF"/>
          <w:sz w:val="32"/>
          <w:szCs w:val="32"/>
          <w:lang w:val="en-US"/>
        </w:rPr>
      </w:pPr>
    </w:p>
    <w:p w14:paraId="267533AB" w14:textId="77777777" w:rsidR="001E2116" w:rsidRDefault="001E2116">
      <w:pPr>
        <w:rPr>
          <w:rFonts w:asciiTheme="majorHAnsi" w:eastAsiaTheme="majorEastAsia" w:hAnsiTheme="majorHAnsi" w:cstheme="majorBidi"/>
          <w:b/>
          <w:bCs/>
          <w:color w:val="2F5496" w:themeColor="accent1" w:themeShade="BF"/>
          <w:sz w:val="32"/>
          <w:szCs w:val="32"/>
          <w:lang w:val="en-US"/>
        </w:rPr>
      </w:pPr>
      <w:r>
        <w:rPr>
          <w:rFonts w:asciiTheme="majorHAnsi" w:eastAsiaTheme="majorEastAsia" w:hAnsiTheme="majorHAnsi" w:cstheme="majorBidi"/>
          <w:b/>
          <w:bCs/>
          <w:color w:val="2F5496" w:themeColor="accent1" w:themeShade="BF"/>
          <w:sz w:val="32"/>
          <w:szCs w:val="32"/>
          <w:lang w:val="en-US"/>
        </w:rPr>
        <w:br w:type="page"/>
      </w:r>
    </w:p>
    <w:p w14:paraId="185189B4" w14:textId="4F80619E" w:rsidR="00FB0CD9" w:rsidRPr="00FB0CD9" w:rsidRDefault="0094756E" w:rsidP="0094756E">
      <w:pPr>
        <w:spacing w:after="0" w:line="240" w:lineRule="auto"/>
        <w:rPr>
          <w:rFonts w:asciiTheme="majorHAnsi" w:eastAsiaTheme="majorEastAsia" w:hAnsiTheme="majorHAnsi" w:cstheme="majorBidi"/>
          <w:b/>
          <w:bCs/>
          <w:color w:val="2F5496" w:themeColor="accent1" w:themeShade="BF"/>
          <w:sz w:val="32"/>
          <w:szCs w:val="32"/>
          <w:lang w:val="en-US"/>
        </w:rPr>
      </w:pPr>
      <w:commentRangeStart w:id="989"/>
      <w:r w:rsidRPr="00FB0CD9">
        <w:rPr>
          <w:rFonts w:asciiTheme="majorHAnsi" w:eastAsiaTheme="majorEastAsia" w:hAnsiTheme="majorHAnsi" w:cstheme="majorBidi"/>
          <w:b/>
          <w:bCs/>
          <w:color w:val="2F5496" w:themeColor="accent1" w:themeShade="BF"/>
          <w:sz w:val="32"/>
          <w:szCs w:val="32"/>
          <w:lang w:val="en-US"/>
        </w:rPr>
        <w:lastRenderedPageBreak/>
        <w:t xml:space="preserve">Pittsburgh Sleep Quality </w:t>
      </w:r>
      <w:r w:rsidR="00024B98">
        <w:rPr>
          <w:rFonts w:asciiTheme="majorHAnsi" w:eastAsiaTheme="majorEastAsia" w:hAnsiTheme="majorHAnsi" w:cstheme="majorBidi"/>
          <w:b/>
          <w:bCs/>
          <w:color w:val="2F5496" w:themeColor="accent1" w:themeShade="BF"/>
          <w:sz w:val="32"/>
          <w:szCs w:val="32"/>
          <w:lang w:val="en-US"/>
        </w:rPr>
        <w:t>Index (PSQI)</w:t>
      </w:r>
      <w:commentRangeEnd w:id="989"/>
      <w:r w:rsidR="00024B98">
        <w:rPr>
          <w:rStyle w:val="Kommentarzeichen"/>
        </w:rPr>
        <w:commentReference w:id="989"/>
      </w:r>
    </w:p>
    <w:p w14:paraId="037158E7" w14:textId="77777777" w:rsidR="0094756E" w:rsidRPr="00076449" w:rsidRDefault="0094756E" w:rsidP="0094756E">
      <w:pPr>
        <w:rPr>
          <w:lang w:val="en-GB"/>
        </w:rPr>
      </w:pPr>
    </w:p>
    <w:p w14:paraId="4B479558" w14:textId="28BF99F5" w:rsidR="0094756E" w:rsidRDefault="00024B98" w:rsidP="0094756E">
      <w:r>
        <w:rPr>
          <w:noProof/>
        </w:rPr>
        <w:drawing>
          <wp:inline distT="0" distB="0" distL="0" distR="0" wp14:anchorId="283AF222" wp14:editId="7867C81B">
            <wp:extent cx="5257800" cy="7391400"/>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5257800" cy="7391400"/>
                    </a:xfrm>
                    <a:prstGeom prst="rect">
                      <a:avLst/>
                    </a:prstGeom>
                  </pic:spPr>
                </pic:pic>
              </a:graphicData>
            </a:graphic>
          </wp:inline>
        </w:drawing>
      </w:r>
    </w:p>
    <w:p w14:paraId="59822697" w14:textId="4B56BF92" w:rsidR="00024B98" w:rsidRDefault="00024B98" w:rsidP="0094756E">
      <w:r>
        <w:rPr>
          <w:noProof/>
        </w:rPr>
        <w:lastRenderedPageBreak/>
        <w:drawing>
          <wp:inline distT="0" distB="0" distL="0" distR="0" wp14:anchorId="57D4D8ED" wp14:editId="6D7C0EF5">
            <wp:extent cx="5041900" cy="7327900"/>
            <wp:effectExtent l="0" t="0" r="0" b="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33">
                      <a:extLst>
                        <a:ext uri="{28A0092B-C50C-407E-A947-70E740481C1C}">
                          <a14:useLocalDpi xmlns:a14="http://schemas.microsoft.com/office/drawing/2010/main" val="0"/>
                        </a:ext>
                      </a:extLst>
                    </a:blip>
                    <a:stretch>
                      <a:fillRect/>
                    </a:stretch>
                  </pic:blipFill>
                  <pic:spPr>
                    <a:xfrm>
                      <a:off x="0" y="0"/>
                      <a:ext cx="5041900" cy="7327900"/>
                    </a:xfrm>
                    <a:prstGeom prst="rect">
                      <a:avLst/>
                    </a:prstGeom>
                  </pic:spPr>
                </pic:pic>
              </a:graphicData>
            </a:graphic>
          </wp:inline>
        </w:drawing>
      </w:r>
    </w:p>
    <w:p w14:paraId="5A001389" w14:textId="5EDA7216" w:rsidR="00024B98" w:rsidRDefault="00024B98" w:rsidP="0094756E">
      <w:r>
        <w:rPr>
          <w:noProof/>
        </w:rPr>
        <w:lastRenderedPageBreak/>
        <w:drawing>
          <wp:inline distT="0" distB="0" distL="0" distR="0" wp14:anchorId="217886D4" wp14:editId="55F62446">
            <wp:extent cx="5283200" cy="6858000"/>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5283200" cy="6858000"/>
                    </a:xfrm>
                    <a:prstGeom prst="rect">
                      <a:avLst/>
                    </a:prstGeom>
                  </pic:spPr>
                </pic:pic>
              </a:graphicData>
            </a:graphic>
          </wp:inline>
        </w:drawing>
      </w:r>
    </w:p>
    <w:p w14:paraId="7D579BF7" w14:textId="2EED226C" w:rsidR="00024B98" w:rsidRPr="0094756E" w:rsidRDefault="00024B98" w:rsidP="0094756E">
      <w:r>
        <w:rPr>
          <w:noProof/>
        </w:rPr>
        <w:lastRenderedPageBreak/>
        <w:drawing>
          <wp:inline distT="0" distB="0" distL="0" distR="0" wp14:anchorId="5A4E5CA1" wp14:editId="5B0ACB32">
            <wp:extent cx="5334000" cy="3543300"/>
            <wp:effectExtent l="0" t="0" r="0" b="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5334000" cy="3543300"/>
                    </a:xfrm>
                    <a:prstGeom prst="rect">
                      <a:avLst/>
                    </a:prstGeom>
                  </pic:spPr>
                </pic:pic>
              </a:graphicData>
            </a:graphic>
          </wp:inline>
        </w:drawing>
      </w:r>
    </w:p>
    <w:p w14:paraId="009FE00C" w14:textId="0A05F32C" w:rsidR="00076449" w:rsidRDefault="00076449" w:rsidP="00420D67">
      <w:r>
        <w:br w:type="page"/>
      </w:r>
    </w:p>
    <w:p w14:paraId="5F977C0E" w14:textId="77777777" w:rsidR="00076449" w:rsidRPr="00817AD6" w:rsidRDefault="00076449" w:rsidP="00076449">
      <w:pPr>
        <w:pStyle w:val="berschrift1"/>
        <w:rPr>
          <w:b/>
          <w:bCs/>
          <w:lang w:val="en-US"/>
        </w:rPr>
      </w:pPr>
      <w:commentRangeStart w:id="990"/>
      <w:commentRangeStart w:id="991"/>
      <w:proofErr w:type="spellStart"/>
      <w:r w:rsidRPr="0094756E">
        <w:rPr>
          <w:b/>
          <w:bCs/>
          <w:lang w:val="en-US"/>
        </w:rPr>
        <w:lastRenderedPageBreak/>
        <w:t>Zarit</w:t>
      </w:r>
      <w:proofErr w:type="spellEnd"/>
      <w:r w:rsidRPr="0094756E">
        <w:rPr>
          <w:b/>
          <w:bCs/>
          <w:lang w:val="en-US"/>
        </w:rPr>
        <w:t xml:space="preserve"> Burden Interview</w:t>
      </w:r>
      <w:r w:rsidRPr="00817AD6">
        <w:rPr>
          <w:b/>
          <w:bCs/>
          <w:lang w:val="en-US"/>
        </w:rPr>
        <w:t xml:space="preserve"> (ZBI</w:t>
      </w:r>
      <w:r>
        <w:rPr>
          <w:b/>
          <w:bCs/>
          <w:lang w:val="en-US"/>
        </w:rPr>
        <w:t>-12)</w:t>
      </w:r>
      <w:commentRangeEnd w:id="990"/>
      <w:r>
        <w:rPr>
          <w:rStyle w:val="Kommentarzeichen"/>
          <w:rFonts w:asciiTheme="minorHAnsi" w:eastAsiaTheme="minorHAnsi" w:hAnsiTheme="minorHAnsi" w:cstheme="minorBidi"/>
        </w:rPr>
        <w:commentReference w:id="990"/>
      </w:r>
      <w:commentRangeEnd w:id="991"/>
      <w:r>
        <w:rPr>
          <w:rStyle w:val="Kommentarzeichen"/>
          <w:rFonts w:asciiTheme="minorHAnsi" w:eastAsiaTheme="minorHAnsi" w:hAnsiTheme="minorHAnsi" w:cstheme="minorBidi"/>
        </w:rPr>
        <w:commentReference w:id="991"/>
      </w:r>
    </w:p>
    <w:tbl>
      <w:tblPr>
        <w:tblStyle w:val="Tabellenraster"/>
        <w:tblpPr w:leftFromText="141" w:rightFromText="141" w:vertAnchor="text" w:horzAnchor="margin" w:tblpY="145"/>
        <w:tblW w:w="0" w:type="auto"/>
        <w:tblLook w:val="04A0" w:firstRow="1" w:lastRow="0" w:firstColumn="1" w:lastColumn="0" w:noHBand="0" w:noVBand="1"/>
      </w:tblPr>
      <w:tblGrid>
        <w:gridCol w:w="440"/>
        <w:gridCol w:w="2114"/>
        <w:gridCol w:w="1166"/>
        <w:gridCol w:w="1173"/>
        <w:gridCol w:w="1546"/>
        <w:gridCol w:w="1311"/>
        <w:gridCol w:w="1312"/>
      </w:tblGrid>
      <w:tr w:rsidR="00076449" w14:paraId="66429D69" w14:textId="77777777" w:rsidTr="00100ADB">
        <w:tc>
          <w:tcPr>
            <w:tcW w:w="434" w:type="dxa"/>
          </w:tcPr>
          <w:p w14:paraId="517EFD47" w14:textId="77777777" w:rsidR="00076449" w:rsidRPr="00817AD6" w:rsidRDefault="00076449" w:rsidP="00100ADB">
            <w:pPr>
              <w:rPr>
                <w:lang w:val="en-US"/>
              </w:rPr>
            </w:pPr>
          </w:p>
        </w:tc>
        <w:tc>
          <w:tcPr>
            <w:tcW w:w="2061" w:type="dxa"/>
          </w:tcPr>
          <w:p w14:paraId="0FC75E9E" w14:textId="77777777" w:rsidR="00076449" w:rsidRPr="00817AD6" w:rsidRDefault="00076449" w:rsidP="00100ADB">
            <w:pPr>
              <w:jc w:val="center"/>
              <w:rPr>
                <w:b/>
                <w:lang w:val="en-US"/>
              </w:rPr>
            </w:pPr>
          </w:p>
        </w:tc>
        <w:tc>
          <w:tcPr>
            <w:tcW w:w="1182" w:type="dxa"/>
          </w:tcPr>
          <w:p w14:paraId="6E85945C" w14:textId="77777777" w:rsidR="00076449" w:rsidRPr="0094054B" w:rsidRDefault="00076449" w:rsidP="00100ADB">
            <w:pPr>
              <w:jc w:val="center"/>
              <w:rPr>
                <w:b/>
              </w:rPr>
            </w:pPr>
            <w:r w:rsidRPr="0094054B">
              <w:rPr>
                <w:b/>
              </w:rPr>
              <w:t>1</w:t>
            </w:r>
          </w:p>
          <w:p w14:paraId="159979C5" w14:textId="77777777" w:rsidR="00076449" w:rsidRPr="0094054B" w:rsidRDefault="00076449" w:rsidP="00100ADB">
            <w:pPr>
              <w:jc w:val="center"/>
              <w:rPr>
                <w:b/>
              </w:rPr>
            </w:pPr>
            <w:r>
              <w:rPr>
                <w:b/>
              </w:rPr>
              <w:t>Nie</w:t>
            </w:r>
          </w:p>
        </w:tc>
        <w:tc>
          <w:tcPr>
            <w:tcW w:w="1182" w:type="dxa"/>
          </w:tcPr>
          <w:p w14:paraId="3BE14738" w14:textId="77777777" w:rsidR="00076449" w:rsidRPr="0094054B" w:rsidRDefault="00076449" w:rsidP="00100ADB">
            <w:pPr>
              <w:jc w:val="center"/>
              <w:rPr>
                <w:b/>
              </w:rPr>
            </w:pPr>
            <w:r w:rsidRPr="0094054B">
              <w:rPr>
                <w:b/>
              </w:rPr>
              <w:t>2</w:t>
            </w:r>
          </w:p>
          <w:p w14:paraId="4C760237" w14:textId="77777777" w:rsidR="00076449" w:rsidRPr="0094054B" w:rsidRDefault="00076449" w:rsidP="00100ADB">
            <w:pPr>
              <w:jc w:val="center"/>
              <w:rPr>
                <w:b/>
              </w:rPr>
            </w:pPr>
            <w:r>
              <w:rPr>
                <w:b/>
              </w:rPr>
              <w:t>Selten</w:t>
            </w:r>
          </w:p>
        </w:tc>
        <w:tc>
          <w:tcPr>
            <w:tcW w:w="1555" w:type="dxa"/>
          </w:tcPr>
          <w:p w14:paraId="663FCDC5" w14:textId="77777777" w:rsidR="00076449" w:rsidRPr="0094054B" w:rsidRDefault="00076449" w:rsidP="00100ADB">
            <w:pPr>
              <w:jc w:val="center"/>
              <w:rPr>
                <w:b/>
              </w:rPr>
            </w:pPr>
            <w:r w:rsidRPr="0094054B">
              <w:rPr>
                <w:b/>
              </w:rPr>
              <w:t>3</w:t>
            </w:r>
          </w:p>
          <w:p w14:paraId="38C5FDF2" w14:textId="77777777" w:rsidR="00076449" w:rsidRPr="0094054B" w:rsidRDefault="00076449" w:rsidP="00100ADB">
            <w:pPr>
              <w:jc w:val="center"/>
              <w:rPr>
                <w:b/>
              </w:rPr>
            </w:pPr>
            <w:r>
              <w:rPr>
                <w:b/>
              </w:rPr>
              <w:t>Manchmal</w:t>
            </w:r>
          </w:p>
        </w:tc>
        <w:tc>
          <w:tcPr>
            <w:tcW w:w="1324" w:type="dxa"/>
          </w:tcPr>
          <w:p w14:paraId="1EABFEAA" w14:textId="77777777" w:rsidR="00076449" w:rsidRPr="0094054B" w:rsidRDefault="00076449" w:rsidP="00100ADB">
            <w:pPr>
              <w:jc w:val="center"/>
              <w:rPr>
                <w:b/>
              </w:rPr>
            </w:pPr>
            <w:r w:rsidRPr="0094054B">
              <w:rPr>
                <w:b/>
              </w:rPr>
              <w:t>4</w:t>
            </w:r>
          </w:p>
          <w:p w14:paraId="475579C1" w14:textId="77777777" w:rsidR="00076449" w:rsidRPr="0094054B" w:rsidRDefault="00076449" w:rsidP="00100ADB">
            <w:pPr>
              <w:jc w:val="center"/>
              <w:rPr>
                <w:b/>
              </w:rPr>
            </w:pPr>
            <w:r>
              <w:rPr>
                <w:b/>
              </w:rPr>
              <w:t>Sehr häufig</w:t>
            </w:r>
          </w:p>
        </w:tc>
        <w:tc>
          <w:tcPr>
            <w:tcW w:w="1324" w:type="dxa"/>
          </w:tcPr>
          <w:p w14:paraId="352CAB38" w14:textId="77777777" w:rsidR="00076449" w:rsidRPr="0094054B" w:rsidRDefault="00076449" w:rsidP="00100ADB">
            <w:pPr>
              <w:jc w:val="center"/>
              <w:rPr>
                <w:b/>
              </w:rPr>
            </w:pPr>
            <w:r w:rsidRPr="0094054B">
              <w:rPr>
                <w:b/>
              </w:rPr>
              <w:t>5</w:t>
            </w:r>
          </w:p>
          <w:p w14:paraId="0DB14F79" w14:textId="77777777" w:rsidR="00076449" w:rsidRPr="0094054B" w:rsidRDefault="00076449" w:rsidP="00100ADB">
            <w:pPr>
              <w:jc w:val="center"/>
              <w:rPr>
                <w:b/>
              </w:rPr>
            </w:pPr>
            <w:r>
              <w:rPr>
                <w:b/>
              </w:rPr>
              <w:t>Fast immer</w:t>
            </w:r>
          </w:p>
        </w:tc>
      </w:tr>
      <w:tr w:rsidR="00076449" w14:paraId="6635717E" w14:textId="77777777" w:rsidTr="00100ADB">
        <w:tc>
          <w:tcPr>
            <w:tcW w:w="434" w:type="dxa"/>
          </w:tcPr>
          <w:p w14:paraId="249DB7C9" w14:textId="77777777" w:rsidR="00076449" w:rsidRDefault="00076449" w:rsidP="00100ADB">
            <w:r>
              <w:t>1</w:t>
            </w:r>
          </w:p>
        </w:tc>
        <w:tc>
          <w:tcPr>
            <w:tcW w:w="2061" w:type="dxa"/>
          </w:tcPr>
          <w:p w14:paraId="51A07069" w14:textId="77777777" w:rsidR="00076449" w:rsidRDefault="00076449" w:rsidP="00100ADB">
            <w:r w:rsidRPr="000771A1">
              <w:t>Hast du das Gefühl, dass du wegen der Zeit, die du mit deinem Verwandten verbringst, nicht genug Zeit für dich selbst hast?</w:t>
            </w:r>
          </w:p>
        </w:tc>
        <w:tc>
          <w:tcPr>
            <w:tcW w:w="1182" w:type="dxa"/>
          </w:tcPr>
          <w:p w14:paraId="1305568C" w14:textId="77777777" w:rsidR="00076449" w:rsidRDefault="00076449" w:rsidP="00100ADB"/>
        </w:tc>
        <w:tc>
          <w:tcPr>
            <w:tcW w:w="1182" w:type="dxa"/>
          </w:tcPr>
          <w:p w14:paraId="4ED5E9A3" w14:textId="77777777" w:rsidR="00076449" w:rsidRDefault="00076449" w:rsidP="00100ADB"/>
        </w:tc>
        <w:tc>
          <w:tcPr>
            <w:tcW w:w="1555" w:type="dxa"/>
          </w:tcPr>
          <w:p w14:paraId="7F70F591" w14:textId="77777777" w:rsidR="00076449" w:rsidRDefault="00076449" w:rsidP="00100ADB"/>
        </w:tc>
        <w:tc>
          <w:tcPr>
            <w:tcW w:w="1324" w:type="dxa"/>
          </w:tcPr>
          <w:p w14:paraId="2B89B656" w14:textId="77777777" w:rsidR="00076449" w:rsidRDefault="00076449" w:rsidP="00100ADB"/>
        </w:tc>
        <w:tc>
          <w:tcPr>
            <w:tcW w:w="1324" w:type="dxa"/>
          </w:tcPr>
          <w:p w14:paraId="5D24C20E" w14:textId="77777777" w:rsidR="00076449" w:rsidRDefault="00076449" w:rsidP="00100ADB"/>
        </w:tc>
      </w:tr>
      <w:tr w:rsidR="00076449" w14:paraId="175A6909" w14:textId="77777777" w:rsidTr="00100ADB">
        <w:tc>
          <w:tcPr>
            <w:tcW w:w="434" w:type="dxa"/>
          </w:tcPr>
          <w:p w14:paraId="2B4FE9E2" w14:textId="77777777" w:rsidR="00076449" w:rsidRDefault="00076449" w:rsidP="00100ADB">
            <w:r>
              <w:t>2</w:t>
            </w:r>
          </w:p>
        </w:tc>
        <w:tc>
          <w:tcPr>
            <w:tcW w:w="2061" w:type="dxa"/>
          </w:tcPr>
          <w:p w14:paraId="33CC474A" w14:textId="77777777" w:rsidR="00076449" w:rsidRDefault="00076449" w:rsidP="00100ADB">
            <w:r w:rsidRPr="000771A1">
              <w:t>Fühlst du dich gestresst zwischen der Pflege deines Verwandten und dem Versuch, andere Verantwortlichkeiten (Beruf/Familie) zu übernehmen?</w:t>
            </w:r>
          </w:p>
        </w:tc>
        <w:tc>
          <w:tcPr>
            <w:tcW w:w="1182" w:type="dxa"/>
          </w:tcPr>
          <w:p w14:paraId="3ED7A099" w14:textId="77777777" w:rsidR="00076449" w:rsidRDefault="00076449" w:rsidP="00100ADB"/>
        </w:tc>
        <w:tc>
          <w:tcPr>
            <w:tcW w:w="1182" w:type="dxa"/>
          </w:tcPr>
          <w:p w14:paraId="7138E8B1" w14:textId="77777777" w:rsidR="00076449" w:rsidRDefault="00076449" w:rsidP="00100ADB"/>
        </w:tc>
        <w:tc>
          <w:tcPr>
            <w:tcW w:w="1555" w:type="dxa"/>
          </w:tcPr>
          <w:p w14:paraId="2F43C9B6" w14:textId="77777777" w:rsidR="00076449" w:rsidRDefault="00076449" w:rsidP="00100ADB"/>
        </w:tc>
        <w:tc>
          <w:tcPr>
            <w:tcW w:w="1324" w:type="dxa"/>
          </w:tcPr>
          <w:p w14:paraId="569E04E3" w14:textId="77777777" w:rsidR="00076449" w:rsidRDefault="00076449" w:rsidP="00100ADB"/>
        </w:tc>
        <w:tc>
          <w:tcPr>
            <w:tcW w:w="1324" w:type="dxa"/>
          </w:tcPr>
          <w:p w14:paraId="072E5408" w14:textId="77777777" w:rsidR="00076449" w:rsidRDefault="00076449" w:rsidP="00100ADB"/>
        </w:tc>
      </w:tr>
      <w:tr w:rsidR="00076449" w14:paraId="0803A18E" w14:textId="77777777" w:rsidTr="00100ADB">
        <w:tc>
          <w:tcPr>
            <w:tcW w:w="434" w:type="dxa"/>
          </w:tcPr>
          <w:p w14:paraId="027C459B" w14:textId="77777777" w:rsidR="00076449" w:rsidRDefault="00076449" w:rsidP="00100ADB">
            <w:r>
              <w:t>3</w:t>
            </w:r>
          </w:p>
        </w:tc>
        <w:tc>
          <w:tcPr>
            <w:tcW w:w="2061" w:type="dxa"/>
          </w:tcPr>
          <w:p w14:paraId="7486FBC9" w14:textId="77777777" w:rsidR="00076449" w:rsidRDefault="00076449" w:rsidP="00100ADB">
            <w:r w:rsidRPr="002C0F60">
              <w:t>Fühlst du dich wütend, wenn du mit deinem Verwandten zusammen bist?</w:t>
            </w:r>
          </w:p>
        </w:tc>
        <w:tc>
          <w:tcPr>
            <w:tcW w:w="1182" w:type="dxa"/>
          </w:tcPr>
          <w:p w14:paraId="79763BDD" w14:textId="77777777" w:rsidR="00076449" w:rsidRDefault="00076449" w:rsidP="00100ADB"/>
        </w:tc>
        <w:tc>
          <w:tcPr>
            <w:tcW w:w="1182" w:type="dxa"/>
          </w:tcPr>
          <w:p w14:paraId="47E38924" w14:textId="77777777" w:rsidR="00076449" w:rsidRDefault="00076449" w:rsidP="00100ADB"/>
        </w:tc>
        <w:tc>
          <w:tcPr>
            <w:tcW w:w="1555" w:type="dxa"/>
          </w:tcPr>
          <w:p w14:paraId="7F110DA8" w14:textId="77777777" w:rsidR="00076449" w:rsidRDefault="00076449" w:rsidP="00100ADB"/>
        </w:tc>
        <w:tc>
          <w:tcPr>
            <w:tcW w:w="1324" w:type="dxa"/>
          </w:tcPr>
          <w:p w14:paraId="4C45CF3B" w14:textId="77777777" w:rsidR="00076449" w:rsidRDefault="00076449" w:rsidP="00100ADB"/>
        </w:tc>
        <w:tc>
          <w:tcPr>
            <w:tcW w:w="1324" w:type="dxa"/>
          </w:tcPr>
          <w:p w14:paraId="2D2BE52C" w14:textId="77777777" w:rsidR="00076449" w:rsidRDefault="00076449" w:rsidP="00100ADB"/>
        </w:tc>
      </w:tr>
      <w:tr w:rsidR="00076449" w14:paraId="13E5F0A3" w14:textId="77777777" w:rsidTr="00100ADB">
        <w:tc>
          <w:tcPr>
            <w:tcW w:w="434" w:type="dxa"/>
          </w:tcPr>
          <w:p w14:paraId="0E596C87" w14:textId="77777777" w:rsidR="00076449" w:rsidRDefault="00076449" w:rsidP="00100ADB">
            <w:r>
              <w:t>4</w:t>
            </w:r>
          </w:p>
        </w:tc>
        <w:tc>
          <w:tcPr>
            <w:tcW w:w="2061" w:type="dxa"/>
          </w:tcPr>
          <w:p w14:paraId="17A52367" w14:textId="77777777" w:rsidR="00076449" w:rsidRDefault="00076449" w:rsidP="00100ADB">
            <w:r w:rsidRPr="000771A1">
              <w:t>Haben Sie das Gefühl, dass Ihr Verwandter derzeit Ihre Beziehung zu Familienmitgliedern oder Freunden negativ beeinflusst?</w:t>
            </w:r>
          </w:p>
        </w:tc>
        <w:tc>
          <w:tcPr>
            <w:tcW w:w="1182" w:type="dxa"/>
          </w:tcPr>
          <w:p w14:paraId="354BEE46" w14:textId="77777777" w:rsidR="00076449" w:rsidRDefault="00076449" w:rsidP="00100ADB"/>
        </w:tc>
        <w:tc>
          <w:tcPr>
            <w:tcW w:w="1182" w:type="dxa"/>
          </w:tcPr>
          <w:p w14:paraId="3D00D4B0" w14:textId="77777777" w:rsidR="00076449" w:rsidRDefault="00076449" w:rsidP="00100ADB"/>
        </w:tc>
        <w:tc>
          <w:tcPr>
            <w:tcW w:w="1555" w:type="dxa"/>
          </w:tcPr>
          <w:p w14:paraId="63EC34EF" w14:textId="77777777" w:rsidR="00076449" w:rsidRDefault="00076449" w:rsidP="00100ADB"/>
        </w:tc>
        <w:tc>
          <w:tcPr>
            <w:tcW w:w="1324" w:type="dxa"/>
          </w:tcPr>
          <w:p w14:paraId="77B79C39" w14:textId="77777777" w:rsidR="00076449" w:rsidRDefault="00076449" w:rsidP="00100ADB"/>
        </w:tc>
        <w:tc>
          <w:tcPr>
            <w:tcW w:w="1324" w:type="dxa"/>
          </w:tcPr>
          <w:p w14:paraId="59F12A05" w14:textId="77777777" w:rsidR="00076449" w:rsidRDefault="00076449" w:rsidP="00100ADB"/>
        </w:tc>
      </w:tr>
      <w:tr w:rsidR="00076449" w14:paraId="0CFA1AE7" w14:textId="77777777" w:rsidTr="00100ADB">
        <w:tc>
          <w:tcPr>
            <w:tcW w:w="434" w:type="dxa"/>
          </w:tcPr>
          <w:p w14:paraId="774D697D" w14:textId="77777777" w:rsidR="00076449" w:rsidRDefault="00076449" w:rsidP="00100ADB">
            <w:r>
              <w:t>5</w:t>
            </w:r>
          </w:p>
        </w:tc>
        <w:tc>
          <w:tcPr>
            <w:tcW w:w="2061" w:type="dxa"/>
          </w:tcPr>
          <w:p w14:paraId="6FD4DD2A" w14:textId="77777777" w:rsidR="00076449" w:rsidRPr="000771A1" w:rsidRDefault="00076449" w:rsidP="00100ADB">
            <w:r w:rsidRPr="000771A1">
              <w:t>Fühlst du dich angespannt, wenn du bei deinem Verwandten bist?</w:t>
            </w:r>
          </w:p>
        </w:tc>
        <w:tc>
          <w:tcPr>
            <w:tcW w:w="1182" w:type="dxa"/>
          </w:tcPr>
          <w:p w14:paraId="54357EBB" w14:textId="77777777" w:rsidR="00076449" w:rsidRDefault="00076449" w:rsidP="00100ADB"/>
        </w:tc>
        <w:tc>
          <w:tcPr>
            <w:tcW w:w="1182" w:type="dxa"/>
          </w:tcPr>
          <w:p w14:paraId="234BAA1F" w14:textId="77777777" w:rsidR="00076449" w:rsidRDefault="00076449" w:rsidP="00100ADB"/>
        </w:tc>
        <w:tc>
          <w:tcPr>
            <w:tcW w:w="1555" w:type="dxa"/>
          </w:tcPr>
          <w:p w14:paraId="28CA271A" w14:textId="77777777" w:rsidR="00076449" w:rsidRDefault="00076449" w:rsidP="00100ADB"/>
        </w:tc>
        <w:tc>
          <w:tcPr>
            <w:tcW w:w="1324" w:type="dxa"/>
          </w:tcPr>
          <w:p w14:paraId="6E4AE0FE" w14:textId="77777777" w:rsidR="00076449" w:rsidRDefault="00076449" w:rsidP="00100ADB"/>
        </w:tc>
        <w:tc>
          <w:tcPr>
            <w:tcW w:w="1324" w:type="dxa"/>
          </w:tcPr>
          <w:p w14:paraId="49A6543A" w14:textId="77777777" w:rsidR="00076449" w:rsidRDefault="00076449" w:rsidP="00100ADB"/>
        </w:tc>
      </w:tr>
      <w:tr w:rsidR="00076449" w14:paraId="7C5F5F55" w14:textId="77777777" w:rsidTr="00100ADB">
        <w:tc>
          <w:tcPr>
            <w:tcW w:w="434" w:type="dxa"/>
          </w:tcPr>
          <w:p w14:paraId="71E6BD9F" w14:textId="77777777" w:rsidR="00076449" w:rsidRDefault="00076449" w:rsidP="00100ADB">
            <w:r>
              <w:t>6</w:t>
            </w:r>
          </w:p>
        </w:tc>
        <w:tc>
          <w:tcPr>
            <w:tcW w:w="2061" w:type="dxa"/>
          </w:tcPr>
          <w:p w14:paraId="3C057552" w14:textId="77777777" w:rsidR="00076449" w:rsidRPr="000771A1" w:rsidRDefault="00076449" w:rsidP="00100ADB">
            <w:r w:rsidRPr="000771A1">
              <w:t>Haben Sie das Gefühl, dass Ihre Gesundheit durch Ihre Beziehung zu Ihrem Verwandten gelitten hat?</w:t>
            </w:r>
          </w:p>
        </w:tc>
        <w:tc>
          <w:tcPr>
            <w:tcW w:w="1182" w:type="dxa"/>
          </w:tcPr>
          <w:p w14:paraId="3872AEAB" w14:textId="77777777" w:rsidR="00076449" w:rsidRDefault="00076449" w:rsidP="00100ADB"/>
        </w:tc>
        <w:tc>
          <w:tcPr>
            <w:tcW w:w="1182" w:type="dxa"/>
          </w:tcPr>
          <w:p w14:paraId="22A3B4D5" w14:textId="77777777" w:rsidR="00076449" w:rsidRDefault="00076449" w:rsidP="00100ADB"/>
        </w:tc>
        <w:tc>
          <w:tcPr>
            <w:tcW w:w="1555" w:type="dxa"/>
          </w:tcPr>
          <w:p w14:paraId="7D5D19A1" w14:textId="77777777" w:rsidR="00076449" w:rsidRDefault="00076449" w:rsidP="00100ADB"/>
        </w:tc>
        <w:tc>
          <w:tcPr>
            <w:tcW w:w="1324" w:type="dxa"/>
          </w:tcPr>
          <w:p w14:paraId="77AD35EA" w14:textId="77777777" w:rsidR="00076449" w:rsidRDefault="00076449" w:rsidP="00100ADB"/>
        </w:tc>
        <w:tc>
          <w:tcPr>
            <w:tcW w:w="1324" w:type="dxa"/>
          </w:tcPr>
          <w:p w14:paraId="4AFA38BC" w14:textId="77777777" w:rsidR="00076449" w:rsidRDefault="00076449" w:rsidP="00100ADB"/>
        </w:tc>
      </w:tr>
      <w:tr w:rsidR="00076449" w14:paraId="47420A4F" w14:textId="77777777" w:rsidTr="00100ADB">
        <w:tc>
          <w:tcPr>
            <w:tcW w:w="434" w:type="dxa"/>
          </w:tcPr>
          <w:p w14:paraId="71D93451" w14:textId="77777777" w:rsidR="00076449" w:rsidRDefault="00076449" w:rsidP="00100ADB">
            <w:r>
              <w:t>7</w:t>
            </w:r>
          </w:p>
        </w:tc>
        <w:tc>
          <w:tcPr>
            <w:tcW w:w="2061" w:type="dxa"/>
          </w:tcPr>
          <w:p w14:paraId="34B8EBC1" w14:textId="77777777" w:rsidR="00076449" w:rsidRPr="000771A1" w:rsidRDefault="00076449" w:rsidP="00100ADB">
            <w:r w:rsidRPr="000771A1">
              <w:t>Hast du das Gefühl, dass du wegen deiner Verwandten nicht so viel Privatsphäre hast, wie du dir wünschst?</w:t>
            </w:r>
          </w:p>
        </w:tc>
        <w:tc>
          <w:tcPr>
            <w:tcW w:w="1182" w:type="dxa"/>
          </w:tcPr>
          <w:p w14:paraId="35392D58" w14:textId="77777777" w:rsidR="00076449" w:rsidRDefault="00076449" w:rsidP="00100ADB"/>
        </w:tc>
        <w:tc>
          <w:tcPr>
            <w:tcW w:w="1182" w:type="dxa"/>
          </w:tcPr>
          <w:p w14:paraId="6D8D67D3" w14:textId="77777777" w:rsidR="00076449" w:rsidRDefault="00076449" w:rsidP="00100ADB"/>
        </w:tc>
        <w:tc>
          <w:tcPr>
            <w:tcW w:w="1555" w:type="dxa"/>
          </w:tcPr>
          <w:p w14:paraId="64D50834" w14:textId="77777777" w:rsidR="00076449" w:rsidRDefault="00076449" w:rsidP="00100ADB"/>
        </w:tc>
        <w:tc>
          <w:tcPr>
            <w:tcW w:w="1324" w:type="dxa"/>
          </w:tcPr>
          <w:p w14:paraId="5BA8AB26" w14:textId="77777777" w:rsidR="00076449" w:rsidRDefault="00076449" w:rsidP="00100ADB"/>
        </w:tc>
        <w:tc>
          <w:tcPr>
            <w:tcW w:w="1324" w:type="dxa"/>
          </w:tcPr>
          <w:p w14:paraId="70BABF19" w14:textId="77777777" w:rsidR="00076449" w:rsidRDefault="00076449" w:rsidP="00100ADB"/>
        </w:tc>
      </w:tr>
      <w:tr w:rsidR="00076449" w14:paraId="24E159F4" w14:textId="77777777" w:rsidTr="00100ADB">
        <w:tc>
          <w:tcPr>
            <w:tcW w:w="434" w:type="dxa"/>
          </w:tcPr>
          <w:p w14:paraId="4B9245A6" w14:textId="77777777" w:rsidR="00076449" w:rsidRDefault="00076449" w:rsidP="00100ADB">
            <w:r>
              <w:t>8</w:t>
            </w:r>
          </w:p>
        </w:tc>
        <w:tc>
          <w:tcPr>
            <w:tcW w:w="2061" w:type="dxa"/>
          </w:tcPr>
          <w:p w14:paraId="4586E00C" w14:textId="77777777" w:rsidR="00076449" w:rsidRPr="000771A1" w:rsidRDefault="00076449" w:rsidP="00100ADB">
            <w:r w:rsidRPr="000771A1">
              <w:t xml:space="preserve">Hast du das Gefühl, dass dein soziales Leben gelitten hat, </w:t>
            </w:r>
            <w:r w:rsidRPr="000771A1">
              <w:lastRenderedPageBreak/>
              <w:t>weil du dich um deinen Verwandten kümmerst?</w:t>
            </w:r>
          </w:p>
        </w:tc>
        <w:tc>
          <w:tcPr>
            <w:tcW w:w="1182" w:type="dxa"/>
          </w:tcPr>
          <w:p w14:paraId="624E1808" w14:textId="77777777" w:rsidR="00076449" w:rsidRDefault="00076449" w:rsidP="00100ADB"/>
        </w:tc>
        <w:tc>
          <w:tcPr>
            <w:tcW w:w="1182" w:type="dxa"/>
          </w:tcPr>
          <w:p w14:paraId="68FCC56B" w14:textId="77777777" w:rsidR="00076449" w:rsidRDefault="00076449" w:rsidP="00100ADB"/>
        </w:tc>
        <w:tc>
          <w:tcPr>
            <w:tcW w:w="1555" w:type="dxa"/>
          </w:tcPr>
          <w:p w14:paraId="442E83E5" w14:textId="77777777" w:rsidR="00076449" w:rsidRDefault="00076449" w:rsidP="00100ADB"/>
        </w:tc>
        <w:tc>
          <w:tcPr>
            <w:tcW w:w="1324" w:type="dxa"/>
          </w:tcPr>
          <w:p w14:paraId="4786C2DB" w14:textId="77777777" w:rsidR="00076449" w:rsidRDefault="00076449" w:rsidP="00100ADB"/>
        </w:tc>
        <w:tc>
          <w:tcPr>
            <w:tcW w:w="1324" w:type="dxa"/>
          </w:tcPr>
          <w:p w14:paraId="17EE1D29" w14:textId="77777777" w:rsidR="00076449" w:rsidRDefault="00076449" w:rsidP="00100ADB"/>
        </w:tc>
      </w:tr>
      <w:tr w:rsidR="00076449" w14:paraId="49D7D0FF" w14:textId="77777777" w:rsidTr="00100ADB">
        <w:tc>
          <w:tcPr>
            <w:tcW w:w="434" w:type="dxa"/>
          </w:tcPr>
          <w:p w14:paraId="7444B7FC" w14:textId="77777777" w:rsidR="00076449" w:rsidRDefault="00076449" w:rsidP="00100ADB">
            <w:r>
              <w:t>9</w:t>
            </w:r>
          </w:p>
        </w:tc>
        <w:tc>
          <w:tcPr>
            <w:tcW w:w="2061" w:type="dxa"/>
          </w:tcPr>
          <w:p w14:paraId="0B53304B" w14:textId="77777777" w:rsidR="00076449" w:rsidRPr="000771A1" w:rsidRDefault="00076449" w:rsidP="00100ADB">
            <w:r w:rsidRPr="000771A1">
              <w:t>Haben Sie das Gefühl, dass Sie seit der Krankheit Ihres Verwandten die Kontrolle über Ihr Leben verloren haben?</w:t>
            </w:r>
          </w:p>
        </w:tc>
        <w:tc>
          <w:tcPr>
            <w:tcW w:w="1182" w:type="dxa"/>
          </w:tcPr>
          <w:p w14:paraId="11705689" w14:textId="77777777" w:rsidR="00076449" w:rsidRDefault="00076449" w:rsidP="00100ADB"/>
        </w:tc>
        <w:tc>
          <w:tcPr>
            <w:tcW w:w="1182" w:type="dxa"/>
          </w:tcPr>
          <w:p w14:paraId="1DB47C78" w14:textId="77777777" w:rsidR="00076449" w:rsidRDefault="00076449" w:rsidP="00100ADB"/>
        </w:tc>
        <w:tc>
          <w:tcPr>
            <w:tcW w:w="1555" w:type="dxa"/>
          </w:tcPr>
          <w:p w14:paraId="3017D200" w14:textId="77777777" w:rsidR="00076449" w:rsidRDefault="00076449" w:rsidP="00100ADB"/>
        </w:tc>
        <w:tc>
          <w:tcPr>
            <w:tcW w:w="1324" w:type="dxa"/>
          </w:tcPr>
          <w:p w14:paraId="1CE00BA4" w14:textId="77777777" w:rsidR="00076449" w:rsidRDefault="00076449" w:rsidP="00100ADB"/>
        </w:tc>
        <w:tc>
          <w:tcPr>
            <w:tcW w:w="1324" w:type="dxa"/>
          </w:tcPr>
          <w:p w14:paraId="5A2B4A8C" w14:textId="77777777" w:rsidR="00076449" w:rsidRDefault="00076449" w:rsidP="00100ADB"/>
        </w:tc>
      </w:tr>
      <w:tr w:rsidR="00076449" w14:paraId="7975C61C" w14:textId="77777777" w:rsidTr="00100ADB">
        <w:tc>
          <w:tcPr>
            <w:tcW w:w="434" w:type="dxa"/>
          </w:tcPr>
          <w:p w14:paraId="7779B54E" w14:textId="77777777" w:rsidR="00076449" w:rsidRDefault="00076449" w:rsidP="00100ADB">
            <w:r>
              <w:t>10</w:t>
            </w:r>
          </w:p>
        </w:tc>
        <w:tc>
          <w:tcPr>
            <w:tcW w:w="2061" w:type="dxa"/>
          </w:tcPr>
          <w:p w14:paraId="132D560B" w14:textId="77777777" w:rsidR="00076449" w:rsidRPr="000771A1" w:rsidRDefault="00076449" w:rsidP="00100ADB">
            <w:r w:rsidRPr="000771A1">
              <w:t>Fühlst du dich unsicher, was du mit deinem Verwandten machen sollst?</w:t>
            </w:r>
          </w:p>
        </w:tc>
        <w:tc>
          <w:tcPr>
            <w:tcW w:w="1182" w:type="dxa"/>
          </w:tcPr>
          <w:p w14:paraId="4D4A9C44" w14:textId="77777777" w:rsidR="00076449" w:rsidRDefault="00076449" w:rsidP="00100ADB"/>
        </w:tc>
        <w:tc>
          <w:tcPr>
            <w:tcW w:w="1182" w:type="dxa"/>
          </w:tcPr>
          <w:p w14:paraId="4259C65A" w14:textId="77777777" w:rsidR="00076449" w:rsidRDefault="00076449" w:rsidP="00100ADB"/>
        </w:tc>
        <w:tc>
          <w:tcPr>
            <w:tcW w:w="1555" w:type="dxa"/>
          </w:tcPr>
          <w:p w14:paraId="091B48E2" w14:textId="77777777" w:rsidR="00076449" w:rsidRDefault="00076449" w:rsidP="00100ADB"/>
        </w:tc>
        <w:tc>
          <w:tcPr>
            <w:tcW w:w="1324" w:type="dxa"/>
          </w:tcPr>
          <w:p w14:paraId="76C7C5F0" w14:textId="77777777" w:rsidR="00076449" w:rsidRDefault="00076449" w:rsidP="00100ADB"/>
        </w:tc>
        <w:tc>
          <w:tcPr>
            <w:tcW w:w="1324" w:type="dxa"/>
          </w:tcPr>
          <w:p w14:paraId="69017F19" w14:textId="77777777" w:rsidR="00076449" w:rsidRDefault="00076449" w:rsidP="00100ADB"/>
        </w:tc>
      </w:tr>
      <w:tr w:rsidR="00076449" w14:paraId="7834A8A8" w14:textId="77777777" w:rsidTr="00100ADB">
        <w:tc>
          <w:tcPr>
            <w:tcW w:w="434" w:type="dxa"/>
          </w:tcPr>
          <w:p w14:paraId="363E0CD2" w14:textId="77777777" w:rsidR="00076449" w:rsidRDefault="00076449" w:rsidP="00100ADB">
            <w:r>
              <w:t>11</w:t>
            </w:r>
          </w:p>
        </w:tc>
        <w:tc>
          <w:tcPr>
            <w:tcW w:w="2061" w:type="dxa"/>
          </w:tcPr>
          <w:p w14:paraId="057E9674" w14:textId="77777777" w:rsidR="00076449" w:rsidRPr="000771A1" w:rsidRDefault="00076449" w:rsidP="00100ADB">
            <w:r w:rsidRPr="000771A1">
              <w:t>Denkst du, du solltest mehr für deinen Verwandten tun?</w:t>
            </w:r>
          </w:p>
        </w:tc>
        <w:tc>
          <w:tcPr>
            <w:tcW w:w="1182" w:type="dxa"/>
          </w:tcPr>
          <w:p w14:paraId="645EA286" w14:textId="77777777" w:rsidR="00076449" w:rsidRDefault="00076449" w:rsidP="00100ADB"/>
        </w:tc>
        <w:tc>
          <w:tcPr>
            <w:tcW w:w="1182" w:type="dxa"/>
          </w:tcPr>
          <w:p w14:paraId="1D8DEC56" w14:textId="77777777" w:rsidR="00076449" w:rsidRDefault="00076449" w:rsidP="00100ADB"/>
        </w:tc>
        <w:tc>
          <w:tcPr>
            <w:tcW w:w="1555" w:type="dxa"/>
          </w:tcPr>
          <w:p w14:paraId="68B06A2B" w14:textId="77777777" w:rsidR="00076449" w:rsidRDefault="00076449" w:rsidP="00100ADB"/>
        </w:tc>
        <w:tc>
          <w:tcPr>
            <w:tcW w:w="1324" w:type="dxa"/>
          </w:tcPr>
          <w:p w14:paraId="52E5E609" w14:textId="77777777" w:rsidR="00076449" w:rsidRDefault="00076449" w:rsidP="00100ADB"/>
        </w:tc>
        <w:tc>
          <w:tcPr>
            <w:tcW w:w="1324" w:type="dxa"/>
          </w:tcPr>
          <w:p w14:paraId="58B6CF1E" w14:textId="77777777" w:rsidR="00076449" w:rsidRDefault="00076449" w:rsidP="00100ADB"/>
        </w:tc>
      </w:tr>
      <w:tr w:rsidR="00076449" w14:paraId="10C59C41" w14:textId="77777777" w:rsidTr="00100ADB">
        <w:tc>
          <w:tcPr>
            <w:tcW w:w="434" w:type="dxa"/>
          </w:tcPr>
          <w:p w14:paraId="1737316A" w14:textId="77777777" w:rsidR="00076449" w:rsidRDefault="00076449" w:rsidP="00100ADB">
            <w:r>
              <w:t>12</w:t>
            </w:r>
          </w:p>
        </w:tc>
        <w:tc>
          <w:tcPr>
            <w:tcW w:w="2061" w:type="dxa"/>
          </w:tcPr>
          <w:p w14:paraId="3B6F7711" w14:textId="77777777" w:rsidR="00076449" w:rsidRPr="000771A1" w:rsidRDefault="00076449" w:rsidP="00100ADB">
            <w:r w:rsidRPr="000771A1">
              <w:t>Glauben Sie, dass Sie einen besseren Job bei der Pflege Ihres Verwandten machen könnten?</w:t>
            </w:r>
          </w:p>
        </w:tc>
        <w:tc>
          <w:tcPr>
            <w:tcW w:w="1182" w:type="dxa"/>
          </w:tcPr>
          <w:p w14:paraId="3E378C8F" w14:textId="77777777" w:rsidR="00076449" w:rsidRDefault="00076449" w:rsidP="00100ADB"/>
        </w:tc>
        <w:tc>
          <w:tcPr>
            <w:tcW w:w="1182" w:type="dxa"/>
          </w:tcPr>
          <w:p w14:paraId="74182B6E" w14:textId="77777777" w:rsidR="00076449" w:rsidRDefault="00076449" w:rsidP="00100ADB"/>
        </w:tc>
        <w:tc>
          <w:tcPr>
            <w:tcW w:w="1555" w:type="dxa"/>
          </w:tcPr>
          <w:p w14:paraId="5E4700DD" w14:textId="77777777" w:rsidR="00076449" w:rsidRDefault="00076449" w:rsidP="00100ADB"/>
        </w:tc>
        <w:tc>
          <w:tcPr>
            <w:tcW w:w="1324" w:type="dxa"/>
          </w:tcPr>
          <w:p w14:paraId="64F8F952" w14:textId="77777777" w:rsidR="00076449" w:rsidRDefault="00076449" w:rsidP="00100ADB"/>
        </w:tc>
        <w:tc>
          <w:tcPr>
            <w:tcW w:w="1324" w:type="dxa"/>
          </w:tcPr>
          <w:p w14:paraId="3E81B33A" w14:textId="77777777" w:rsidR="00076449" w:rsidRDefault="00076449" w:rsidP="00100ADB"/>
        </w:tc>
      </w:tr>
    </w:tbl>
    <w:p w14:paraId="08081779" w14:textId="77777777" w:rsidR="00076449" w:rsidRPr="004628DC" w:rsidRDefault="00076449" w:rsidP="00076449">
      <w:pPr>
        <w:rPr>
          <w:lang w:eastAsia="ar-SA"/>
        </w:rPr>
      </w:pPr>
    </w:p>
    <w:p w14:paraId="397936BA" w14:textId="77777777" w:rsidR="00076449" w:rsidRDefault="00076449" w:rsidP="00076449">
      <w:pPr>
        <w:spacing w:after="0" w:line="240" w:lineRule="auto"/>
        <w:rPr>
          <w:rFonts w:ascii="Times New Roman" w:eastAsia="Times New Roman" w:hAnsi="Times New Roman" w:cs="Times New Roman"/>
          <w:color w:val="000000"/>
          <w:sz w:val="24"/>
          <w:szCs w:val="24"/>
          <w:lang w:eastAsia="de-DE"/>
        </w:rPr>
      </w:pPr>
    </w:p>
    <w:p w14:paraId="214E9ADB" w14:textId="678707F8" w:rsidR="003D7F5D" w:rsidRDefault="003D7F5D" w:rsidP="00420D67">
      <w:pPr>
        <w:rPr>
          <w:ins w:id="992" w:author="david pedrosa" w:date="2022-02-21T12:24:00Z"/>
        </w:rPr>
      </w:pPr>
      <w:ins w:id="993" w:author="david pedrosa" w:date="2022-02-21T12:24:00Z">
        <w:r>
          <w:br w:type="page"/>
        </w:r>
      </w:ins>
    </w:p>
    <w:p w14:paraId="1E83E6E5" w14:textId="77777777" w:rsidR="003D7F5D" w:rsidRDefault="003D7F5D" w:rsidP="003D7F5D">
      <w:pPr>
        <w:pStyle w:val="berschrift1"/>
        <w:rPr>
          <w:moveTo w:id="994" w:author="david pedrosa" w:date="2022-02-21T12:24:00Z"/>
          <w:b/>
          <w:bCs/>
        </w:rPr>
      </w:pPr>
      <w:moveToRangeStart w:id="995" w:author="david pedrosa" w:date="2022-02-21T12:24:00Z" w:name="move96338685"/>
      <w:commentRangeStart w:id="996"/>
      <w:commentRangeStart w:id="997"/>
      <w:moveTo w:id="998" w:author="david pedrosa" w:date="2022-02-21T12:24:00Z">
        <w:r w:rsidRPr="00ED1461">
          <w:rPr>
            <w:b/>
            <w:bCs/>
          </w:rPr>
          <w:lastRenderedPageBreak/>
          <w:t>Lebenszufriedenheit</w:t>
        </w:r>
        <w:commentRangeEnd w:id="996"/>
        <w:r>
          <w:rPr>
            <w:rStyle w:val="Kommentarzeichen"/>
            <w:rFonts w:asciiTheme="minorHAnsi" w:eastAsiaTheme="minorHAnsi" w:hAnsiTheme="minorHAnsi" w:cstheme="minorBidi"/>
          </w:rPr>
          <w:commentReference w:id="996"/>
        </w:r>
      </w:moveTo>
    </w:p>
    <w:p w14:paraId="453D937E" w14:textId="77777777" w:rsidR="003D7F5D" w:rsidRPr="00ED1461" w:rsidRDefault="003D7F5D" w:rsidP="003D7F5D">
      <w:pPr>
        <w:rPr>
          <w:moveTo w:id="999" w:author="david pedrosa" w:date="2022-02-21T12:24:00Z"/>
        </w:rPr>
      </w:pPr>
    </w:p>
    <w:p w14:paraId="66501A5E" w14:textId="77777777" w:rsidR="003D7F5D" w:rsidRDefault="003D7F5D" w:rsidP="003D7F5D">
      <w:pPr>
        <w:rPr>
          <w:moveTo w:id="1000" w:author="david pedrosa" w:date="2022-02-21T12:24:00Z"/>
        </w:rPr>
      </w:pPr>
      <w:moveTo w:id="1001" w:author="david pedrosa" w:date="2022-02-21T12:24:00Z">
        <w:r>
          <w:t xml:space="preserve">Zu guter Letzt: </w:t>
        </w:r>
        <w:r w:rsidRPr="0041575E">
          <w:t>Wie zufrieden sind Sie gegenwärtig, alles in allem, mit Ihrem Leben?</w:t>
        </w:r>
      </w:moveTo>
    </w:p>
    <w:p w14:paraId="2A1080EF" w14:textId="77777777" w:rsidR="003D7F5D" w:rsidRDefault="003D7F5D" w:rsidP="003D7F5D">
      <w:pPr>
        <w:rPr>
          <w:moveTo w:id="1002" w:author="david pedrosa" w:date="2022-02-21T12:24:00Z"/>
        </w:rPr>
      </w:pPr>
      <w:moveTo w:id="1003" w:author="david pedrosa" w:date="2022-02-21T12:24:00Z">
        <w:r>
          <w:t>____________________________________________________________________</w:t>
        </w:r>
      </w:moveTo>
    </w:p>
    <w:p w14:paraId="562F232B" w14:textId="77777777" w:rsidR="003D7F5D" w:rsidRDefault="003D7F5D" w:rsidP="003D7F5D">
      <w:pPr>
        <w:rPr>
          <w:moveTo w:id="1004" w:author="david pedrosa" w:date="2022-02-21T12:24:00Z"/>
        </w:rPr>
      </w:pPr>
      <w:moveTo w:id="1005" w:author="david pedrosa" w:date="2022-02-21T12:24:00Z">
        <w:r>
          <w:t>0</w:t>
        </w:r>
        <w:r>
          <w:tab/>
          <w:t>1</w:t>
        </w:r>
        <w:r>
          <w:tab/>
          <w:t>2</w:t>
        </w:r>
        <w:r>
          <w:tab/>
          <w:t>3</w:t>
        </w:r>
        <w:r>
          <w:tab/>
          <w:t>4</w:t>
        </w:r>
        <w:r>
          <w:tab/>
          <w:t>5</w:t>
        </w:r>
        <w:r>
          <w:tab/>
          <w:t>6</w:t>
        </w:r>
        <w:r>
          <w:tab/>
          <w:t>7</w:t>
        </w:r>
        <w:r>
          <w:tab/>
          <w:t>8</w:t>
        </w:r>
        <w:r>
          <w:tab/>
          <w:t>9</w:t>
        </w:r>
        <w:r>
          <w:tab/>
          <w:t>10</w:t>
        </w:r>
      </w:moveTo>
    </w:p>
    <w:p w14:paraId="69651A5C" w14:textId="77777777" w:rsidR="003D7F5D" w:rsidRPr="00BF2FBE" w:rsidRDefault="003D7F5D" w:rsidP="003D7F5D">
      <w:pPr>
        <w:rPr>
          <w:moveTo w:id="1006" w:author="david pedrosa" w:date="2022-02-21T12:24:00Z"/>
        </w:rPr>
      </w:pPr>
      <w:moveTo w:id="1007" w:author="david pedrosa" w:date="2022-02-21T12:24:00Z">
        <w:r>
          <w:t>Überhaupt nicht zufrieden</w:t>
        </w:r>
        <w:r>
          <w:tab/>
        </w:r>
        <w:r>
          <w:tab/>
        </w:r>
        <w:r>
          <w:tab/>
        </w:r>
        <w:r>
          <w:tab/>
        </w:r>
        <w:r>
          <w:tab/>
        </w:r>
        <w:r>
          <w:tab/>
          <w:t>völlig zufrieden</w:t>
        </w:r>
        <w:commentRangeEnd w:id="997"/>
        <w:r>
          <w:rPr>
            <w:rStyle w:val="Kommentarzeichen"/>
          </w:rPr>
          <w:commentReference w:id="997"/>
        </w:r>
      </w:moveTo>
    </w:p>
    <w:moveToRangeEnd w:id="995"/>
    <w:p w14:paraId="4249A676" w14:textId="51B8A332" w:rsidR="005E2CC0" w:rsidRDefault="005E2CC0" w:rsidP="00420D67">
      <w:pPr>
        <w:rPr>
          <w:ins w:id="1008" w:author="david pedrosa" w:date="2022-02-21T12:33:00Z"/>
        </w:rPr>
      </w:pPr>
      <w:ins w:id="1009" w:author="david pedrosa" w:date="2022-02-21T12:33:00Z">
        <w:r>
          <w:br w:type="page"/>
        </w:r>
      </w:ins>
    </w:p>
    <w:p w14:paraId="0FBE54CB" w14:textId="77777777" w:rsidR="005E2CC0" w:rsidRPr="001E2116" w:rsidRDefault="005E2CC0" w:rsidP="005E2CC0">
      <w:pPr>
        <w:pStyle w:val="berschrift1"/>
        <w:rPr>
          <w:ins w:id="1010" w:author="david pedrosa" w:date="2022-02-21T12:33:00Z"/>
          <w:b/>
          <w:bCs/>
        </w:rPr>
      </w:pPr>
      <w:commentRangeStart w:id="1011"/>
      <w:ins w:id="1012" w:author="david pedrosa" w:date="2022-02-21T12:33:00Z">
        <w:r w:rsidRPr="001E2116">
          <w:rPr>
            <w:b/>
            <w:bCs/>
          </w:rPr>
          <w:lastRenderedPageBreak/>
          <w:t>Fragen zu dem gewünschten bedarfsgerechte</w:t>
        </w:r>
        <w:r>
          <w:rPr>
            <w:b/>
            <w:bCs/>
          </w:rPr>
          <w:t>n</w:t>
        </w:r>
        <w:r w:rsidRPr="001E2116">
          <w:rPr>
            <w:b/>
            <w:bCs/>
          </w:rPr>
          <w:t xml:space="preserve"> Unterstützungsangeboten bzw. zum Wissensstand der Angehörigen </w:t>
        </w:r>
        <w:commentRangeEnd w:id="1011"/>
        <w:r>
          <w:rPr>
            <w:rStyle w:val="Kommentarzeichen"/>
            <w:rFonts w:asciiTheme="minorHAnsi" w:eastAsiaTheme="minorHAnsi" w:hAnsiTheme="minorHAnsi" w:cstheme="minorBidi"/>
          </w:rPr>
          <w:commentReference w:id="1011"/>
        </w:r>
      </w:ins>
    </w:p>
    <w:p w14:paraId="13C7B6DB" w14:textId="77777777" w:rsidR="005E2CC0" w:rsidRDefault="005E2CC0" w:rsidP="005E2CC0">
      <w:pPr>
        <w:spacing w:after="0" w:line="240" w:lineRule="auto"/>
        <w:rPr>
          <w:ins w:id="1013" w:author="david pedrosa" w:date="2022-02-21T12:33:00Z"/>
          <w:rFonts w:ascii="Times New Roman" w:eastAsia="Times New Roman" w:hAnsi="Times New Roman" w:cs="Times New Roman"/>
          <w:color w:val="000000"/>
          <w:sz w:val="24"/>
          <w:szCs w:val="24"/>
          <w:lang w:eastAsia="de-DE"/>
        </w:rPr>
      </w:pPr>
    </w:p>
    <w:p w14:paraId="6FBEB17E" w14:textId="77777777" w:rsidR="005E2CC0" w:rsidRDefault="005E2CC0" w:rsidP="005E2CC0">
      <w:pPr>
        <w:pStyle w:val="berschrift1"/>
        <w:rPr>
          <w:ins w:id="1014" w:author="david pedrosa" w:date="2022-02-21T12:33:00Z"/>
        </w:rPr>
      </w:pPr>
      <w:ins w:id="1015" w:author="david pedrosa" w:date="2022-02-21T12:33:00Z">
        <w:r>
          <w:t>Zeitpunkt der Diagnose</w:t>
        </w:r>
      </w:ins>
    </w:p>
    <w:p w14:paraId="01AC28FC" w14:textId="77777777" w:rsidR="005E2CC0" w:rsidRDefault="005E2CC0" w:rsidP="005E2CC0">
      <w:pPr>
        <w:rPr>
          <w:ins w:id="1016" w:author="david pedrosa" w:date="2022-02-21T12:33:00Z"/>
        </w:rPr>
      </w:pPr>
      <w:ins w:id="1017" w:author="david pedrosa" w:date="2022-02-21T12:33:00Z">
        <w:r>
          <w:t>Wie haben Sie sich gefühlt, als die Diagnose gestellt wurde?</w:t>
        </w:r>
      </w:ins>
    </w:p>
    <w:p w14:paraId="44AD08EA" w14:textId="77777777" w:rsidR="005E2CC0" w:rsidRPr="00F0217A" w:rsidRDefault="005E2CC0" w:rsidP="005E2CC0">
      <w:pPr>
        <w:pStyle w:val="Textkrper"/>
        <w:numPr>
          <w:ilvl w:val="0"/>
          <w:numId w:val="66"/>
        </w:numPr>
        <w:suppressAutoHyphens/>
        <w:spacing w:line="252" w:lineRule="auto"/>
        <w:rPr>
          <w:ins w:id="1018" w:author="david pedrosa" w:date="2022-02-21T12:33:00Z"/>
        </w:rPr>
      </w:pPr>
      <w:ins w:id="1019" w:author="david pedrosa" w:date="2022-02-21T12:33:00Z">
        <w:r w:rsidRPr="00F0217A">
          <w:t>Ruhig</w:t>
        </w:r>
      </w:ins>
    </w:p>
    <w:p w14:paraId="3D3BC9C9" w14:textId="77777777" w:rsidR="005E2CC0" w:rsidRPr="00F0217A" w:rsidRDefault="005E2CC0" w:rsidP="005E2CC0">
      <w:pPr>
        <w:pStyle w:val="Textkrper"/>
        <w:numPr>
          <w:ilvl w:val="0"/>
          <w:numId w:val="66"/>
        </w:numPr>
        <w:suppressAutoHyphens/>
        <w:spacing w:line="252" w:lineRule="auto"/>
        <w:rPr>
          <w:ins w:id="1020" w:author="david pedrosa" w:date="2022-02-21T12:33:00Z"/>
        </w:rPr>
      </w:pPr>
      <w:ins w:id="1021" w:author="david pedrosa" w:date="2022-02-21T12:33:00Z">
        <w:r w:rsidRPr="00F0217A">
          <w:t xml:space="preserve">Angespannt </w:t>
        </w:r>
      </w:ins>
    </w:p>
    <w:p w14:paraId="39B8E728" w14:textId="77777777" w:rsidR="005E2CC0" w:rsidRPr="00F0217A" w:rsidRDefault="005E2CC0" w:rsidP="005E2CC0">
      <w:pPr>
        <w:pStyle w:val="Textkrper"/>
        <w:numPr>
          <w:ilvl w:val="0"/>
          <w:numId w:val="66"/>
        </w:numPr>
        <w:suppressAutoHyphens/>
        <w:spacing w:line="252" w:lineRule="auto"/>
        <w:rPr>
          <w:ins w:id="1022" w:author="david pedrosa" w:date="2022-02-21T12:33:00Z"/>
        </w:rPr>
      </w:pPr>
      <w:ins w:id="1023" w:author="david pedrosa" w:date="2022-02-21T12:33:00Z">
        <w:r w:rsidRPr="00F0217A">
          <w:t>Aufgeregt</w:t>
        </w:r>
      </w:ins>
    </w:p>
    <w:p w14:paraId="0588B9C9" w14:textId="77777777" w:rsidR="005E2CC0" w:rsidRPr="00F0217A" w:rsidRDefault="005E2CC0" w:rsidP="005E2CC0">
      <w:pPr>
        <w:pStyle w:val="Textkrper"/>
        <w:numPr>
          <w:ilvl w:val="0"/>
          <w:numId w:val="66"/>
        </w:numPr>
        <w:suppressAutoHyphens/>
        <w:spacing w:line="252" w:lineRule="auto"/>
        <w:rPr>
          <w:ins w:id="1024" w:author="david pedrosa" w:date="2022-02-21T12:33:00Z"/>
        </w:rPr>
      </w:pPr>
      <w:ins w:id="1025" w:author="david pedrosa" w:date="2022-02-21T12:33:00Z">
        <w:r w:rsidRPr="00F0217A">
          <w:t>Erleichtert</w:t>
        </w:r>
      </w:ins>
    </w:p>
    <w:p w14:paraId="694BF5BC" w14:textId="77777777" w:rsidR="005E2CC0" w:rsidRPr="00F0217A" w:rsidRDefault="005E2CC0" w:rsidP="005E2CC0">
      <w:pPr>
        <w:pStyle w:val="Textkrper"/>
        <w:numPr>
          <w:ilvl w:val="0"/>
          <w:numId w:val="66"/>
        </w:numPr>
        <w:suppressAutoHyphens/>
        <w:spacing w:line="252" w:lineRule="auto"/>
        <w:rPr>
          <w:ins w:id="1026" w:author="david pedrosa" w:date="2022-02-21T12:33:00Z"/>
        </w:rPr>
      </w:pPr>
      <w:ins w:id="1027" w:author="david pedrosa" w:date="2022-02-21T12:33:00Z">
        <w:r w:rsidRPr="00F0217A">
          <w:t xml:space="preserve">Ängstlich </w:t>
        </w:r>
      </w:ins>
    </w:p>
    <w:p w14:paraId="221F2376" w14:textId="77777777" w:rsidR="005E2CC0" w:rsidRPr="00F0217A" w:rsidRDefault="005E2CC0" w:rsidP="005E2CC0">
      <w:pPr>
        <w:pStyle w:val="Textkrper"/>
        <w:numPr>
          <w:ilvl w:val="0"/>
          <w:numId w:val="66"/>
        </w:numPr>
        <w:suppressAutoHyphens/>
        <w:spacing w:line="252" w:lineRule="auto"/>
        <w:rPr>
          <w:ins w:id="1028" w:author="david pedrosa" w:date="2022-02-21T12:33:00Z"/>
        </w:rPr>
      </w:pPr>
      <w:ins w:id="1029" w:author="david pedrosa" w:date="2022-02-21T12:33:00Z">
        <w:r w:rsidRPr="00F0217A">
          <w:t xml:space="preserve">Nervös </w:t>
        </w:r>
      </w:ins>
    </w:p>
    <w:p w14:paraId="1FA02A81" w14:textId="77777777" w:rsidR="005E2CC0" w:rsidRPr="00F0217A" w:rsidRDefault="005E2CC0" w:rsidP="005E2CC0">
      <w:pPr>
        <w:pStyle w:val="Textkrper"/>
        <w:numPr>
          <w:ilvl w:val="0"/>
          <w:numId w:val="66"/>
        </w:numPr>
        <w:suppressAutoHyphens/>
        <w:spacing w:line="252" w:lineRule="auto"/>
        <w:rPr>
          <w:ins w:id="1030" w:author="david pedrosa" w:date="2022-02-21T12:33:00Z"/>
        </w:rPr>
      </w:pPr>
      <w:ins w:id="1031" w:author="david pedrosa" w:date="2022-02-21T12:33:00Z">
        <w:r w:rsidRPr="00F0217A">
          <w:t>Besorgt</w:t>
        </w:r>
      </w:ins>
    </w:p>
    <w:p w14:paraId="5E8B5906" w14:textId="77777777" w:rsidR="005E2CC0" w:rsidRPr="00F0217A" w:rsidRDefault="005E2CC0" w:rsidP="005E2CC0">
      <w:pPr>
        <w:pStyle w:val="Textkrper"/>
        <w:numPr>
          <w:ilvl w:val="0"/>
          <w:numId w:val="66"/>
        </w:numPr>
        <w:suppressAutoHyphens/>
        <w:spacing w:line="252" w:lineRule="auto"/>
        <w:rPr>
          <w:ins w:id="1032" w:author="david pedrosa" w:date="2022-02-21T12:33:00Z"/>
        </w:rPr>
      </w:pPr>
      <w:ins w:id="1033" w:author="david pedrosa" w:date="2022-02-21T12:33:00Z">
        <w:r w:rsidRPr="00F0217A">
          <w:t>Unsicher</w:t>
        </w:r>
      </w:ins>
    </w:p>
    <w:p w14:paraId="22E323EE" w14:textId="77777777" w:rsidR="005E2CC0" w:rsidRPr="00F0217A" w:rsidRDefault="005E2CC0" w:rsidP="005E2CC0">
      <w:pPr>
        <w:pStyle w:val="Textkrper"/>
        <w:numPr>
          <w:ilvl w:val="0"/>
          <w:numId w:val="66"/>
        </w:numPr>
        <w:suppressAutoHyphens/>
        <w:spacing w:line="252" w:lineRule="auto"/>
        <w:rPr>
          <w:ins w:id="1034" w:author="david pedrosa" w:date="2022-02-21T12:33:00Z"/>
        </w:rPr>
      </w:pPr>
      <w:ins w:id="1035" w:author="david pedrosa" w:date="2022-02-21T12:33:00Z">
        <w:r w:rsidRPr="00F0217A">
          <w:t>Selbstsicher</w:t>
        </w:r>
      </w:ins>
    </w:p>
    <w:p w14:paraId="7EE638C0" w14:textId="77777777" w:rsidR="005E2CC0" w:rsidRDefault="005E2CC0" w:rsidP="005E2CC0">
      <w:pPr>
        <w:rPr>
          <w:ins w:id="1036" w:author="david pedrosa" w:date="2022-02-21T12:33:00Z"/>
        </w:rPr>
      </w:pPr>
    </w:p>
    <w:p w14:paraId="611C0F0A" w14:textId="77777777" w:rsidR="005E2CC0" w:rsidRDefault="005E2CC0" w:rsidP="005E2CC0">
      <w:pPr>
        <w:rPr>
          <w:ins w:id="1037" w:author="david pedrosa" w:date="2022-02-21T12:33:00Z"/>
        </w:rPr>
      </w:pPr>
      <w:ins w:id="1038" w:author="david pedrosa" w:date="2022-02-21T12:33:00Z">
        <w:r>
          <w:t>Hatten Sie Gelegenheit im Rahmen dieses Gesprächs an den behandelnden Arzt Fragen zu stellen?</w:t>
        </w:r>
      </w:ins>
    </w:p>
    <w:p w14:paraId="0C79E50D" w14:textId="77777777" w:rsidR="005E2CC0" w:rsidRDefault="005E2CC0" w:rsidP="005E2CC0">
      <w:pPr>
        <w:pStyle w:val="Textkrper"/>
        <w:numPr>
          <w:ilvl w:val="0"/>
          <w:numId w:val="66"/>
        </w:numPr>
        <w:suppressAutoHyphens/>
        <w:spacing w:line="252" w:lineRule="auto"/>
        <w:rPr>
          <w:ins w:id="1039" w:author="david pedrosa" w:date="2022-02-21T12:33:00Z"/>
        </w:rPr>
      </w:pPr>
      <w:ins w:id="1040" w:author="david pedrosa" w:date="2022-02-21T12:33:00Z">
        <w:r>
          <w:t xml:space="preserve">Ja. Wenn ja: </w:t>
        </w:r>
      </w:ins>
    </w:p>
    <w:p w14:paraId="3B54E536" w14:textId="77777777" w:rsidR="005E2CC0" w:rsidRPr="00F0217A" w:rsidRDefault="005E2CC0" w:rsidP="005E2CC0">
      <w:pPr>
        <w:pStyle w:val="Textkrper"/>
        <w:numPr>
          <w:ilvl w:val="1"/>
          <w:numId w:val="66"/>
        </w:numPr>
        <w:suppressAutoHyphens/>
        <w:spacing w:line="252" w:lineRule="auto"/>
        <w:rPr>
          <w:ins w:id="1041" w:author="david pedrosa" w:date="2022-02-21T12:33:00Z"/>
        </w:rPr>
      </w:pPr>
      <w:ins w:id="1042" w:author="david pedrosa" w:date="2022-02-21T12:33:00Z">
        <w:r>
          <w:t xml:space="preserve">Fühlten Sie sich nach dem Gespräch ausreichend über die Erkrankung informiert? </w:t>
        </w:r>
      </w:ins>
    </w:p>
    <w:p w14:paraId="42EA1904" w14:textId="77777777" w:rsidR="005E2CC0" w:rsidRDefault="005E2CC0" w:rsidP="005E2CC0">
      <w:pPr>
        <w:pStyle w:val="Textkrper"/>
        <w:numPr>
          <w:ilvl w:val="2"/>
          <w:numId w:val="66"/>
        </w:numPr>
        <w:suppressAutoHyphens/>
        <w:spacing w:line="252" w:lineRule="auto"/>
        <w:rPr>
          <w:ins w:id="1043" w:author="david pedrosa" w:date="2022-02-21T12:33:00Z"/>
        </w:rPr>
      </w:pPr>
      <w:ins w:id="1044" w:author="david pedrosa" w:date="2022-02-21T12:33:00Z">
        <w:r>
          <w:t>Ja</w:t>
        </w:r>
      </w:ins>
    </w:p>
    <w:p w14:paraId="29CE8479" w14:textId="77777777" w:rsidR="005E2CC0" w:rsidRPr="00F0217A" w:rsidRDefault="005E2CC0" w:rsidP="005E2CC0">
      <w:pPr>
        <w:pStyle w:val="Textkrper"/>
        <w:numPr>
          <w:ilvl w:val="2"/>
          <w:numId w:val="66"/>
        </w:numPr>
        <w:suppressAutoHyphens/>
        <w:spacing w:line="252" w:lineRule="auto"/>
        <w:rPr>
          <w:ins w:id="1045" w:author="david pedrosa" w:date="2022-02-21T12:33:00Z"/>
        </w:rPr>
      </w:pPr>
      <w:ins w:id="1046" w:author="david pedrosa" w:date="2022-02-21T12:33:00Z">
        <w:r>
          <w:t>Nein</w:t>
        </w:r>
      </w:ins>
    </w:p>
    <w:p w14:paraId="72BCDD83" w14:textId="77777777" w:rsidR="005E2CC0" w:rsidRDefault="005E2CC0" w:rsidP="005E2CC0">
      <w:pPr>
        <w:pStyle w:val="Textkrper"/>
        <w:numPr>
          <w:ilvl w:val="0"/>
          <w:numId w:val="66"/>
        </w:numPr>
        <w:suppressAutoHyphens/>
        <w:spacing w:line="252" w:lineRule="auto"/>
        <w:rPr>
          <w:ins w:id="1047" w:author="david pedrosa" w:date="2022-02-21T12:33:00Z"/>
        </w:rPr>
      </w:pPr>
      <w:ins w:id="1048" w:author="david pedrosa" w:date="2022-02-21T12:33:00Z">
        <w:r>
          <w:t>Nein.</w:t>
        </w:r>
      </w:ins>
    </w:p>
    <w:p w14:paraId="528AD656" w14:textId="77777777" w:rsidR="005E2CC0" w:rsidRDefault="005E2CC0" w:rsidP="005E2CC0">
      <w:pPr>
        <w:pStyle w:val="Textkrper"/>
        <w:suppressAutoHyphens/>
        <w:spacing w:line="252" w:lineRule="auto"/>
        <w:rPr>
          <w:ins w:id="1049" w:author="david pedrosa" w:date="2022-02-21T12:33:00Z"/>
        </w:rPr>
      </w:pPr>
    </w:p>
    <w:p w14:paraId="334D82E0" w14:textId="77777777" w:rsidR="005E2CC0" w:rsidRDefault="005E2CC0" w:rsidP="005E2CC0">
      <w:pPr>
        <w:pStyle w:val="Textkrper"/>
        <w:suppressAutoHyphens/>
        <w:spacing w:line="252" w:lineRule="auto"/>
        <w:rPr>
          <w:ins w:id="1050" w:author="david pedrosa" w:date="2022-02-21T12:33:00Z"/>
        </w:rPr>
      </w:pPr>
      <w:ins w:id="1051" w:author="david pedrosa" w:date="2022-02-21T12:33:00Z">
        <w:r>
          <w:t xml:space="preserve">War für Sie nach dem Gespräch ersichtlich, dass es sich um eine chronische also eine ab nun lebenslange Erkrankung handelt? </w:t>
        </w:r>
      </w:ins>
    </w:p>
    <w:p w14:paraId="3FA298DA" w14:textId="77777777" w:rsidR="005E2CC0" w:rsidRPr="005E688A" w:rsidRDefault="005E2CC0" w:rsidP="005E2CC0">
      <w:pPr>
        <w:pStyle w:val="Textkrper"/>
        <w:numPr>
          <w:ilvl w:val="0"/>
          <w:numId w:val="66"/>
        </w:numPr>
        <w:suppressAutoHyphens/>
        <w:spacing w:line="252" w:lineRule="auto"/>
        <w:rPr>
          <w:ins w:id="1052" w:author="david pedrosa" w:date="2022-02-21T12:33:00Z"/>
        </w:rPr>
      </w:pPr>
      <w:ins w:id="1053" w:author="david pedrosa" w:date="2022-02-21T12:33:00Z">
        <w:r w:rsidRPr="005E688A">
          <w:t>Ja</w:t>
        </w:r>
      </w:ins>
    </w:p>
    <w:p w14:paraId="5BCEB5FD" w14:textId="77777777" w:rsidR="005E2CC0" w:rsidRDefault="005E2CC0" w:rsidP="005E2CC0">
      <w:pPr>
        <w:pStyle w:val="Textkrper"/>
        <w:numPr>
          <w:ilvl w:val="0"/>
          <w:numId w:val="66"/>
        </w:numPr>
        <w:suppressAutoHyphens/>
        <w:spacing w:line="252" w:lineRule="auto"/>
        <w:rPr>
          <w:ins w:id="1054" w:author="david pedrosa" w:date="2022-02-21T12:33:00Z"/>
        </w:rPr>
      </w:pPr>
      <w:ins w:id="1055" w:author="david pedrosa" w:date="2022-02-21T12:33:00Z">
        <w:r>
          <w:t>Nein</w:t>
        </w:r>
        <w:r w:rsidRPr="005E688A">
          <w:t xml:space="preserve"> </w:t>
        </w:r>
      </w:ins>
    </w:p>
    <w:p w14:paraId="2428A01A" w14:textId="77777777" w:rsidR="005E2CC0" w:rsidRDefault="005E2CC0" w:rsidP="005E2CC0">
      <w:pPr>
        <w:pStyle w:val="Textkrper"/>
        <w:suppressAutoHyphens/>
        <w:spacing w:line="252" w:lineRule="auto"/>
        <w:rPr>
          <w:ins w:id="1056" w:author="david pedrosa" w:date="2022-02-21T12:33:00Z"/>
        </w:rPr>
      </w:pPr>
    </w:p>
    <w:p w14:paraId="4592BC38" w14:textId="77777777" w:rsidR="005E2CC0" w:rsidRDefault="005E2CC0" w:rsidP="005E2CC0">
      <w:pPr>
        <w:rPr>
          <w:ins w:id="1057" w:author="david pedrosa" w:date="2022-02-21T12:33:00Z"/>
          <w:lang w:eastAsia="ar-SA"/>
        </w:rPr>
      </w:pPr>
      <w:ins w:id="1058" w:author="david pedrosa" w:date="2022-02-21T12:33:00Z">
        <w:r>
          <w:rPr>
            <w:lang w:eastAsia="ar-SA"/>
          </w:rPr>
          <w:t xml:space="preserve">Haben Sie sich nach diesem Gespräch über die Erkrankung Ihres Angehörigen erkundigt? </w:t>
        </w:r>
      </w:ins>
    </w:p>
    <w:p w14:paraId="294B81B8" w14:textId="77777777" w:rsidR="005E2CC0" w:rsidRDefault="005E2CC0" w:rsidP="005E2CC0">
      <w:pPr>
        <w:pStyle w:val="Textkrper"/>
        <w:numPr>
          <w:ilvl w:val="0"/>
          <w:numId w:val="66"/>
        </w:numPr>
        <w:suppressAutoHyphens/>
        <w:spacing w:line="252" w:lineRule="auto"/>
        <w:rPr>
          <w:ins w:id="1059" w:author="david pedrosa" w:date="2022-02-21T12:33:00Z"/>
        </w:rPr>
      </w:pPr>
      <w:ins w:id="1060" w:author="david pedrosa" w:date="2022-02-21T12:33:00Z">
        <w:r w:rsidRPr="005E688A">
          <w:t>Ja</w:t>
        </w:r>
      </w:ins>
    </w:p>
    <w:p w14:paraId="50BC2D5C" w14:textId="77777777" w:rsidR="005E2CC0" w:rsidRDefault="005E2CC0" w:rsidP="005E2CC0">
      <w:pPr>
        <w:pStyle w:val="Textkrper"/>
        <w:numPr>
          <w:ilvl w:val="1"/>
          <w:numId w:val="66"/>
        </w:numPr>
        <w:suppressAutoHyphens/>
        <w:spacing w:line="252" w:lineRule="auto"/>
        <w:rPr>
          <w:ins w:id="1061" w:author="david pedrosa" w:date="2022-02-21T12:33:00Z"/>
        </w:rPr>
      </w:pPr>
      <w:ins w:id="1062" w:author="david pedrosa" w:date="2022-02-21T12:33:00Z">
        <w:r>
          <w:t>Über welche Quellen haben Sie diese Informationen eingeholt?</w:t>
        </w:r>
      </w:ins>
    </w:p>
    <w:p w14:paraId="5E250121" w14:textId="77777777" w:rsidR="005E2CC0" w:rsidRDefault="005E2CC0" w:rsidP="005E2CC0">
      <w:pPr>
        <w:pStyle w:val="Textkrper"/>
        <w:numPr>
          <w:ilvl w:val="2"/>
          <w:numId w:val="66"/>
        </w:numPr>
        <w:suppressAutoHyphens/>
        <w:spacing w:line="252" w:lineRule="auto"/>
        <w:rPr>
          <w:ins w:id="1063" w:author="david pedrosa" w:date="2022-02-21T12:33:00Z"/>
        </w:rPr>
      </w:pPr>
      <w:ins w:id="1064" w:author="david pedrosa" w:date="2022-02-21T12:33:00Z">
        <w:r>
          <w:t>Bücher</w:t>
        </w:r>
      </w:ins>
    </w:p>
    <w:p w14:paraId="4CA93F9B" w14:textId="77777777" w:rsidR="005E2CC0" w:rsidRDefault="005E2CC0" w:rsidP="005E2CC0">
      <w:pPr>
        <w:pStyle w:val="Textkrper"/>
        <w:numPr>
          <w:ilvl w:val="2"/>
          <w:numId w:val="66"/>
        </w:numPr>
        <w:suppressAutoHyphens/>
        <w:spacing w:line="252" w:lineRule="auto"/>
        <w:rPr>
          <w:ins w:id="1065" w:author="david pedrosa" w:date="2022-02-21T12:33:00Z"/>
        </w:rPr>
      </w:pPr>
      <w:ins w:id="1066" w:author="david pedrosa" w:date="2022-02-21T12:33:00Z">
        <w:r>
          <w:t xml:space="preserve">Zeitung und Zeitschriften </w:t>
        </w:r>
      </w:ins>
    </w:p>
    <w:p w14:paraId="13F9F760" w14:textId="77777777" w:rsidR="005E2CC0" w:rsidRDefault="005E2CC0" w:rsidP="005E2CC0">
      <w:pPr>
        <w:pStyle w:val="Textkrper"/>
        <w:numPr>
          <w:ilvl w:val="2"/>
          <w:numId w:val="66"/>
        </w:numPr>
        <w:suppressAutoHyphens/>
        <w:spacing w:line="252" w:lineRule="auto"/>
        <w:rPr>
          <w:ins w:id="1067" w:author="david pedrosa" w:date="2022-02-21T12:33:00Z"/>
        </w:rPr>
      </w:pPr>
      <w:ins w:id="1068" w:author="david pedrosa" w:date="2022-02-21T12:33:00Z">
        <w:r>
          <w:t>Ärztliches Gespräch</w:t>
        </w:r>
      </w:ins>
    </w:p>
    <w:p w14:paraId="7793DE16" w14:textId="77777777" w:rsidR="005E2CC0" w:rsidRDefault="005E2CC0" w:rsidP="005E2CC0">
      <w:pPr>
        <w:pStyle w:val="Textkrper"/>
        <w:numPr>
          <w:ilvl w:val="2"/>
          <w:numId w:val="66"/>
        </w:numPr>
        <w:suppressAutoHyphens/>
        <w:spacing w:line="252" w:lineRule="auto"/>
        <w:rPr>
          <w:ins w:id="1069" w:author="david pedrosa" w:date="2022-02-21T12:33:00Z"/>
        </w:rPr>
      </w:pPr>
      <w:ins w:id="1070" w:author="david pedrosa" w:date="2022-02-21T12:33:00Z">
        <w:r>
          <w:lastRenderedPageBreak/>
          <w:t xml:space="preserve">Internetrecherche </w:t>
        </w:r>
      </w:ins>
    </w:p>
    <w:p w14:paraId="7EBBE561" w14:textId="77777777" w:rsidR="005E2CC0" w:rsidRDefault="005E2CC0" w:rsidP="005E2CC0">
      <w:pPr>
        <w:pStyle w:val="Textkrper"/>
        <w:numPr>
          <w:ilvl w:val="2"/>
          <w:numId w:val="66"/>
        </w:numPr>
        <w:suppressAutoHyphens/>
        <w:spacing w:line="252" w:lineRule="auto"/>
        <w:rPr>
          <w:ins w:id="1071" w:author="david pedrosa" w:date="2022-02-21T12:33:00Z"/>
        </w:rPr>
      </w:pPr>
      <w:ins w:id="1072" w:author="david pedrosa" w:date="2022-02-21T12:33:00Z">
        <w:r>
          <w:t>Foren und Blogs</w:t>
        </w:r>
      </w:ins>
    </w:p>
    <w:p w14:paraId="095BAFF4" w14:textId="77777777" w:rsidR="005E2CC0" w:rsidRDefault="005E2CC0" w:rsidP="005E2CC0">
      <w:pPr>
        <w:pStyle w:val="Textkrper"/>
        <w:numPr>
          <w:ilvl w:val="2"/>
          <w:numId w:val="66"/>
        </w:numPr>
        <w:suppressAutoHyphens/>
        <w:spacing w:line="252" w:lineRule="auto"/>
        <w:rPr>
          <w:ins w:id="1073" w:author="david pedrosa" w:date="2022-02-21T12:33:00Z"/>
        </w:rPr>
      </w:pPr>
      <w:ins w:id="1074" w:author="david pedrosa" w:date="2022-02-21T12:33:00Z">
        <w:r>
          <w:t>Pharmafirmen</w:t>
        </w:r>
      </w:ins>
    </w:p>
    <w:p w14:paraId="1D79E4E8" w14:textId="77777777" w:rsidR="005E2CC0" w:rsidRDefault="005E2CC0" w:rsidP="005E2CC0">
      <w:pPr>
        <w:pStyle w:val="Textkrper"/>
        <w:numPr>
          <w:ilvl w:val="2"/>
          <w:numId w:val="66"/>
        </w:numPr>
        <w:suppressAutoHyphens/>
        <w:spacing w:line="252" w:lineRule="auto"/>
        <w:rPr>
          <w:ins w:id="1075" w:author="david pedrosa" w:date="2022-02-21T12:33:00Z"/>
        </w:rPr>
      </w:pPr>
      <w:ins w:id="1076" w:author="david pedrosa" w:date="2022-02-21T12:33:00Z">
        <w:r>
          <w:t xml:space="preserve">Gespräch mit Betroffenen </w:t>
        </w:r>
      </w:ins>
    </w:p>
    <w:p w14:paraId="684F53C6" w14:textId="77777777" w:rsidR="005E2CC0" w:rsidRDefault="005E2CC0" w:rsidP="005E2CC0">
      <w:pPr>
        <w:pStyle w:val="Textkrper"/>
        <w:numPr>
          <w:ilvl w:val="2"/>
          <w:numId w:val="66"/>
        </w:numPr>
        <w:suppressAutoHyphens/>
        <w:spacing w:line="252" w:lineRule="auto"/>
        <w:rPr>
          <w:ins w:id="1077" w:author="david pedrosa" w:date="2022-02-21T12:33:00Z"/>
        </w:rPr>
      </w:pPr>
      <w:ins w:id="1078" w:author="david pedrosa" w:date="2022-02-21T12:33:00Z">
        <w:r>
          <w:t>Gespräch mit den Angehörigen von Betroffenen</w:t>
        </w:r>
      </w:ins>
    </w:p>
    <w:p w14:paraId="464DB54F" w14:textId="77777777" w:rsidR="005E2CC0" w:rsidRDefault="005E2CC0" w:rsidP="005E2CC0">
      <w:pPr>
        <w:pStyle w:val="Textkrper"/>
        <w:numPr>
          <w:ilvl w:val="1"/>
          <w:numId w:val="66"/>
        </w:numPr>
        <w:suppressAutoHyphens/>
        <w:spacing w:line="252" w:lineRule="auto"/>
        <w:rPr>
          <w:ins w:id="1079" w:author="david pedrosa" w:date="2022-02-21T12:33:00Z"/>
        </w:rPr>
      </w:pPr>
      <w:ins w:id="1080" w:author="david pedrosa" w:date="2022-02-21T12:33:00Z">
        <w:r>
          <w:t xml:space="preserve">Fühlen Sie sich durch die genutzten Quellen ausreichend über die Erkrankung informiert? </w:t>
        </w:r>
      </w:ins>
    </w:p>
    <w:p w14:paraId="2E31847F" w14:textId="77777777" w:rsidR="005E2CC0" w:rsidRDefault="005E2CC0" w:rsidP="005E2CC0">
      <w:pPr>
        <w:pStyle w:val="Textkrper"/>
        <w:numPr>
          <w:ilvl w:val="2"/>
          <w:numId w:val="66"/>
        </w:numPr>
        <w:suppressAutoHyphens/>
        <w:spacing w:line="252" w:lineRule="auto"/>
        <w:rPr>
          <w:ins w:id="1081" w:author="david pedrosa" w:date="2022-02-21T12:33:00Z"/>
        </w:rPr>
      </w:pPr>
      <w:ins w:id="1082" w:author="david pedrosa" w:date="2022-02-21T12:33:00Z">
        <w:r>
          <w:t>Ja</w:t>
        </w:r>
      </w:ins>
    </w:p>
    <w:p w14:paraId="3CB4CC16" w14:textId="77777777" w:rsidR="005E2CC0" w:rsidRPr="005E688A" w:rsidRDefault="005E2CC0" w:rsidP="005E2CC0">
      <w:pPr>
        <w:pStyle w:val="Textkrper"/>
        <w:numPr>
          <w:ilvl w:val="2"/>
          <w:numId w:val="66"/>
        </w:numPr>
        <w:suppressAutoHyphens/>
        <w:spacing w:line="252" w:lineRule="auto"/>
        <w:rPr>
          <w:ins w:id="1083" w:author="david pedrosa" w:date="2022-02-21T12:33:00Z"/>
        </w:rPr>
      </w:pPr>
      <w:ins w:id="1084" w:author="david pedrosa" w:date="2022-02-21T12:33:00Z">
        <w:r>
          <w:t>Nein</w:t>
        </w:r>
      </w:ins>
    </w:p>
    <w:p w14:paraId="7F063A8F" w14:textId="77777777" w:rsidR="005E2CC0" w:rsidRDefault="005E2CC0" w:rsidP="005E2CC0">
      <w:pPr>
        <w:pStyle w:val="Textkrper"/>
        <w:numPr>
          <w:ilvl w:val="0"/>
          <w:numId w:val="66"/>
        </w:numPr>
        <w:suppressAutoHyphens/>
        <w:spacing w:line="252" w:lineRule="auto"/>
        <w:rPr>
          <w:ins w:id="1085" w:author="david pedrosa" w:date="2022-02-21T12:33:00Z"/>
        </w:rPr>
      </w:pPr>
      <w:ins w:id="1086" w:author="david pedrosa" w:date="2022-02-21T12:33:00Z">
        <w:r>
          <w:t>Nein</w:t>
        </w:r>
        <w:r w:rsidRPr="005E688A">
          <w:t xml:space="preserve"> </w:t>
        </w:r>
      </w:ins>
    </w:p>
    <w:p w14:paraId="2D018699" w14:textId="77777777" w:rsidR="005E2CC0" w:rsidRPr="00473925" w:rsidRDefault="005E2CC0" w:rsidP="005E2CC0">
      <w:pPr>
        <w:pStyle w:val="Textkrper"/>
        <w:suppressAutoHyphens/>
        <w:spacing w:line="252" w:lineRule="auto"/>
        <w:rPr>
          <w:ins w:id="1087" w:author="david pedrosa" w:date="2022-02-21T12:33:00Z"/>
        </w:rPr>
      </w:pPr>
    </w:p>
    <w:p w14:paraId="2E955ECB" w14:textId="77777777" w:rsidR="005E2CC0" w:rsidRDefault="005E2CC0" w:rsidP="005E2CC0">
      <w:pPr>
        <w:pStyle w:val="berschrift1"/>
        <w:rPr>
          <w:ins w:id="1088" w:author="david pedrosa" w:date="2022-02-21T12:33:00Z"/>
        </w:rPr>
      </w:pPr>
      <w:ins w:id="1089" w:author="david pedrosa" w:date="2022-02-21T12:33:00Z">
        <w:r>
          <w:t>Unterstützungsangebot</w:t>
        </w:r>
      </w:ins>
    </w:p>
    <w:p w14:paraId="336268F7" w14:textId="77777777" w:rsidR="005E2CC0" w:rsidRDefault="005E2CC0" w:rsidP="005E2CC0">
      <w:pPr>
        <w:rPr>
          <w:ins w:id="1090" w:author="david pedrosa" w:date="2022-02-21T12:33:00Z"/>
        </w:rPr>
      </w:pPr>
      <w:ins w:id="1091" w:author="david pedrosa" w:date="2022-02-21T12:33:00Z">
        <w:r>
          <w:t xml:space="preserve">Neben dem bestehenden Unterstützungsangebot für Patienten liegen uns Ihre persönlichen Bedürfnisse als Angehöriger eines Parkinson-Patienten am Herzen. Wir planen aus diesem Grund für Sie die Entwicklung eines bedarfsgerechten Unterstützungsangebots. Die folgenden Fragen beziehen sich auf Ihre Wünsche für ein solches Programm. </w:t>
        </w:r>
      </w:ins>
    </w:p>
    <w:p w14:paraId="61618FB0" w14:textId="77777777" w:rsidR="005E2CC0" w:rsidRPr="00746FFA" w:rsidRDefault="005E2CC0" w:rsidP="005E2CC0">
      <w:pPr>
        <w:rPr>
          <w:ins w:id="1092" w:author="david pedrosa" w:date="2022-02-21T12:33:00Z"/>
        </w:rPr>
      </w:pPr>
    </w:p>
    <w:p w14:paraId="76D24979" w14:textId="77777777" w:rsidR="005E2CC0" w:rsidRPr="004D10C7" w:rsidRDefault="005E2CC0" w:rsidP="005E2CC0">
      <w:pPr>
        <w:rPr>
          <w:ins w:id="1093" w:author="david pedrosa" w:date="2022-02-21T12:33:00Z"/>
        </w:rPr>
      </w:pPr>
      <w:ins w:id="1094" w:author="david pedrosa" w:date="2022-02-21T12:33:00Z">
        <w:r w:rsidRPr="004D10C7">
          <w:t>Welche Aspekte müssten ein Unterstützungsprogramm umfassen?</w:t>
        </w:r>
      </w:ins>
    </w:p>
    <w:p w14:paraId="7C598E6E" w14:textId="77777777" w:rsidR="005E2CC0" w:rsidRDefault="005E2CC0" w:rsidP="005E2CC0">
      <w:pPr>
        <w:pStyle w:val="Textkrper"/>
        <w:numPr>
          <w:ilvl w:val="0"/>
          <w:numId w:val="66"/>
        </w:numPr>
        <w:suppressAutoHyphens/>
        <w:spacing w:line="252" w:lineRule="auto"/>
        <w:rPr>
          <w:ins w:id="1095" w:author="david pedrosa" w:date="2022-02-21T12:33:00Z"/>
        </w:rPr>
      </w:pPr>
      <w:ins w:id="1096" w:author="david pedrosa" w:date="2022-02-21T12:33:00Z">
        <w:r w:rsidRPr="004D10C7">
          <w:t xml:space="preserve">Stressmanagement, </w:t>
        </w:r>
        <w:r>
          <w:t xml:space="preserve">zur </w:t>
        </w:r>
        <w:r w:rsidRPr="004D10C7">
          <w:t xml:space="preserve">Bewältigung von emotionaler Belastung </w:t>
        </w:r>
      </w:ins>
    </w:p>
    <w:p w14:paraId="12BA0C52" w14:textId="77777777" w:rsidR="005E2CC0" w:rsidRDefault="005E2CC0" w:rsidP="005E2CC0">
      <w:pPr>
        <w:pStyle w:val="Textkrper"/>
        <w:numPr>
          <w:ilvl w:val="1"/>
          <w:numId w:val="66"/>
        </w:numPr>
        <w:suppressAutoHyphens/>
        <w:spacing w:line="252" w:lineRule="auto"/>
        <w:rPr>
          <w:ins w:id="1097" w:author="david pedrosa" w:date="2022-02-21T12:33:00Z"/>
        </w:rPr>
      </w:pPr>
      <w:ins w:id="1098" w:author="david pedrosa" w:date="2022-02-21T12:33:00Z">
        <w:r>
          <w:t>Welcher Rahmen wäre dafür aus Ihrer Sicht sinnvoll?</w:t>
        </w:r>
      </w:ins>
    </w:p>
    <w:p w14:paraId="06777119" w14:textId="77777777" w:rsidR="005E2CC0" w:rsidRDefault="005E2CC0" w:rsidP="005E2CC0">
      <w:pPr>
        <w:pStyle w:val="Textkrper"/>
        <w:numPr>
          <w:ilvl w:val="2"/>
          <w:numId w:val="66"/>
        </w:numPr>
        <w:suppressAutoHyphens/>
        <w:spacing w:line="252" w:lineRule="auto"/>
        <w:rPr>
          <w:ins w:id="1099" w:author="david pedrosa" w:date="2022-02-21T12:33:00Z"/>
        </w:rPr>
      </w:pPr>
      <w:ins w:id="1100" w:author="david pedrosa" w:date="2022-02-21T12:33:00Z">
        <w:r>
          <w:t>Gruppenintervention</w:t>
        </w:r>
      </w:ins>
    </w:p>
    <w:p w14:paraId="2F3A6E40" w14:textId="77777777" w:rsidR="005E2CC0" w:rsidRDefault="005E2CC0" w:rsidP="005E2CC0">
      <w:pPr>
        <w:pStyle w:val="Textkrper"/>
        <w:numPr>
          <w:ilvl w:val="2"/>
          <w:numId w:val="66"/>
        </w:numPr>
        <w:suppressAutoHyphens/>
        <w:spacing w:line="252" w:lineRule="auto"/>
        <w:rPr>
          <w:ins w:id="1101" w:author="david pedrosa" w:date="2022-02-21T12:33:00Z"/>
        </w:rPr>
      </w:pPr>
      <w:ins w:id="1102" w:author="david pedrosa" w:date="2022-02-21T12:33:00Z">
        <w:r>
          <w:t xml:space="preserve">Einzelgespräch </w:t>
        </w:r>
      </w:ins>
    </w:p>
    <w:p w14:paraId="6FA4607E" w14:textId="77777777" w:rsidR="005E2CC0" w:rsidRDefault="005E2CC0" w:rsidP="005E2CC0">
      <w:pPr>
        <w:pStyle w:val="Textkrper"/>
        <w:numPr>
          <w:ilvl w:val="2"/>
          <w:numId w:val="66"/>
        </w:numPr>
        <w:suppressAutoHyphens/>
        <w:spacing w:line="252" w:lineRule="auto"/>
        <w:rPr>
          <w:ins w:id="1103" w:author="david pedrosa" w:date="2022-02-21T12:33:00Z"/>
        </w:rPr>
      </w:pPr>
      <w:ins w:id="1104" w:author="david pedrosa" w:date="2022-02-21T12:33:00Z">
        <w:r>
          <w:t>E-Learning Angebot über eine internetbasierte Plattform oder App</w:t>
        </w:r>
      </w:ins>
    </w:p>
    <w:p w14:paraId="1016BA69" w14:textId="77777777" w:rsidR="005E2CC0" w:rsidRPr="004D10C7" w:rsidRDefault="005E2CC0" w:rsidP="005E2CC0">
      <w:pPr>
        <w:pStyle w:val="Textkrper"/>
        <w:numPr>
          <w:ilvl w:val="2"/>
          <w:numId w:val="66"/>
        </w:numPr>
        <w:suppressAutoHyphens/>
        <w:spacing w:line="252" w:lineRule="auto"/>
        <w:rPr>
          <w:ins w:id="1105" w:author="david pedrosa" w:date="2022-02-21T12:33:00Z"/>
        </w:rPr>
      </w:pPr>
      <w:ins w:id="1106" w:author="david pedrosa" w:date="2022-02-21T12:33:00Z">
        <w:r>
          <w:t xml:space="preserve">Sonstiges: </w:t>
        </w:r>
        <w:r>
          <w:softHyphen/>
        </w:r>
        <w:r>
          <w:softHyphen/>
        </w:r>
        <w:r>
          <w:softHyphen/>
        </w:r>
        <w:r>
          <w:softHyphen/>
        </w:r>
        <w:r>
          <w:softHyphen/>
          <w:t>________________________________</w:t>
        </w:r>
      </w:ins>
    </w:p>
    <w:p w14:paraId="52FA12B4" w14:textId="77777777" w:rsidR="005E2CC0" w:rsidRDefault="005E2CC0" w:rsidP="005E2CC0">
      <w:pPr>
        <w:pStyle w:val="Textkrper"/>
        <w:numPr>
          <w:ilvl w:val="0"/>
          <w:numId w:val="66"/>
        </w:numPr>
        <w:suppressAutoHyphens/>
        <w:spacing w:line="252" w:lineRule="auto"/>
        <w:rPr>
          <w:ins w:id="1107" w:author="david pedrosa" w:date="2022-02-21T12:33:00Z"/>
        </w:rPr>
      </w:pPr>
      <w:ins w:id="1108" w:author="david pedrosa" w:date="2022-02-21T12:33:00Z">
        <w:r w:rsidRPr="004D10C7">
          <w:t xml:space="preserve">verschiedene Informationsmodule </w:t>
        </w:r>
      </w:ins>
    </w:p>
    <w:p w14:paraId="5EAC64F2" w14:textId="77777777" w:rsidR="005E2CC0" w:rsidRDefault="005E2CC0" w:rsidP="005E2CC0">
      <w:pPr>
        <w:pStyle w:val="Textkrper"/>
        <w:numPr>
          <w:ilvl w:val="1"/>
          <w:numId w:val="66"/>
        </w:numPr>
        <w:suppressAutoHyphens/>
        <w:spacing w:line="252" w:lineRule="auto"/>
        <w:rPr>
          <w:ins w:id="1109" w:author="david pedrosa" w:date="2022-02-21T12:33:00Z"/>
        </w:rPr>
      </w:pPr>
      <w:ins w:id="1110" w:author="david pedrosa" w:date="2022-02-21T12:33:00Z">
        <w:r>
          <w:t>Welcher Rahmen wäre dafür aus Ihrer Sicht sinnvoll?</w:t>
        </w:r>
      </w:ins>
    </w:p>
    <w:p w14:paraId="16A984CA" w14:textId="77777777" w:rsidR="005E2CC0" w:rsidRDefault="005E2CC0" w:rsidP="005E2CC0">
      <w:pPr>
        <w:pStyle w:val="Textkrper"/>
        <w:numPr>
          <w:ilvl w:val="2"/>
          <w:numId w:val="66"/>
        </w:numPr>
        <w:suppressAutoHyphens/>
        <w:spacing w:line="252" w:lineRule="auto"/>
        <w:rPr>
          <w:ins w:id="1111" w:author="david pedrosa" w:date="2022-02-21T12:33:00Z"/>
        </w:rPr>
      </w:pPr>
      <w:ins w:id="1112" w:author="david pedrosa" w:date="2022-02-21T12:33:00Z">
        <w:r>
          <w:t>Gruppenintervention</w:t>
        </w:r>
      </w:ins>
    </w:p>
    <w:p w14:paraId="0057E9F1" w14:textId="77777777" w:rsidR="005E2CC0" w:rsidRDefault="005E2CC0" w:rsidP="005E2CC0">
      <w:pPr>
        <w:pStyle w:val="Textkrper"/>
        <w:numPr>
          <w:ilvl w:val="2"/>
          <w:numId w:val="66"/>
        </w:numPr>
        <w:suppressAutoHyphens/>
        <w:spacing w:line="252" w:lineRule="auto"/>
        <w:rPr>
          <w:ins w:id="1113" w:author="david pedrosa" w:date="2022-02-21T12:33:00Z"/>
        </w:rPr>
      </w:pPr>
      <w:ins w:id="1114" w:author="david pedrosa" w:date="2022-02-21T12:33:00Z">
        <w:r>
          <w:t xml:space="preserve">Einzelgespräch </w:t>
        </w:r>
      </w:ins>
    </w:p>
    <w:p w14:paraId="47B66AA3" w14:textId="77777777" w:rsidR="005E2CC0" w:rsidRDefault="005E2CC0" w:rsidP="005E2CC0">
      <w:pPr>
        <w:pStyle w:val="Textkrper"/>
        <w:numPr>
          <w:ilvl w:val="2"/>
          <w:numId w:val="66"/>
        </w:numPr>
        <w:suppressAutoHyphens/>
        <w:spacing w:line="252" w:lineRule="auto"/>
        <w:rPr>
          <w:ins w:id="1115" w:author="david pedrosa" w:date="2022-02-21T12:33:00Z"/>
        </w:rPr>
      </w:pPr>
      <w:ins w:id="1116" w:author="david pedrosa" w:date="2022-02-21T12:33:00Z">
        <w:r>
          <w:t>E-Learning Angebot über eine internetbasierte Plattform oder App</w:t>
        </w:r>
      </w:ins>
    </w:p>
    <w:p w14:paraId="3C25CFE0" w14:textId="77777777" w:rsidR="005E2CC0" w:rsidRPr="004D10C7" w:rsidRDefault="005E2CC0" w:rsidP="005E2CC0">
      <w:pPr>
        <w:pStyle w:val="Textkrper"/>
        <w:numPr>
          <w:ilvl w:val="2"/>
          <w:numId w:val="66"/>
        </w:numPr>
        <w:suppressAutoHyphens/>
        <w:spacing w:line="252" w:lineRule="auto"/>
        <w:rPr>
          <w:ins w:id="1117" w:author="david pedrosa" w:date="2022-02-21T12:33:00Z"/>
        </w:rPr>
      </w:pPr>
      <w:ins w:id="1118" w:author="david pedrosa" w:date="2022-02-21T12:33:00Z">
        <w:r>
          <w:t xml:space="preserve">Sonstiges: </w:t>
        </w:r>
        <w:r>
          <w:softHyphen/>
        </w:r>
        <w:r>
          <w:softHyphen/>
        </w:r>
        <w:r>
          <w:softHyphen/>
        </w:r>
        <w:r>
          <w:softHyphen/>
        </w:r>
        <w:r>
          <w:softHyphen/>
          <w:t>________________________________</w:t>
        </w:r>
      </w:ins>
    </w:p>
    <w:p w14:paraId="11A49261" w14:textId="77777777" w:rsidR="005E2CC0" w:rsidRDefault="005E2CC0" w:rsidP="005E2CC0">
      <w:pPr>
        <w:pStyle w:val="Textkrper"/>
        <w:numPr>
          <w:ilvl w:val="1"/>
          <w:numId w:val="66"/>
        </w:numPr>
        <w:suppressAutoHyphens/>
        <w:spacing w:line="252" w:lineRule="auto"/>
        <w:rPr>
          <w:ins w:id="1119" w:author="david pedrosa" w:date="2022-02-21T12:33:00Z"/>
        </w:rPr>
      </w:pPr>
      <w:ins w:id="1120" w:author="david pedrosa" w:date="2022-02-21T12:33:00Z">
        <w:r>
          <w:t xml:space="preserve">Welchen Inhalt müssten die Informationsmodule haben, damit Sie sich dafür interessieren könnten? </w:t>
        </w:r>
      </w:ins>
    </w:p>
    <w:p w14:paraId="71904A15" w14:textId="77777777" w:rsidR="005E2CC0" w:rsidRDefault="005E2CC0" w:rsidP="005E2CC0">
      <w:pPr>
        <w:pStyle w:val="Textkrper"/>
        <w:numPr>
          <w:ilvl w:val="2"/>
          <w:numId w:val="66"/>
        </w:numPr>
        <w:suppressAutoHyphens/>
        <w:spacing w:line="252" w:lineRule="auto"/>
        <w:rPr>
          <w:ins w:id="1121" w:author="david pedrosa" w:date="2022-02-21T12:33:00Z"/>
        </w:rPr>
      </w:pPr>
      <w:ins w:id="1122" w:author="david pedrosa" w:date="2022-02-21T12:33:00Z">
        <w:r>
          <w:t>Krankheitsentstehung</w:t>
        </w:r>
      </w:ins>
    </w:p>
    <w:p w14:paraId="47770655" w14:textId="77777777" w:rsidR="005E2CC0" w:rsidRDefault="005E2CC0" w:rsidP="005E2CC0">
      <w:pPr>
        <w:pStyle w:val="Textkrper"/>
        <w:numPr>
          <w:ilvl w:val="2"/>
          <w:numId w:val="66"/>
        </w:numPr>
        <w:suppressAutoHyphens/>
        <w:spacing w:line="252" w:lineRule="auto"/>
        <w:rPr>
          <w:ins w:id="1123" w:author="david pedrosa" w:date="2022-02-21T12:33:00Z"/>
        </w:rPr>
      </w:pPr>
      <w:ins w:id="1124" w:author="david pedrosa" w:date="2022-02-21T12:33:00Z">
        <w:r>
          <w:t>Motorische und nicht-motorische Symptome</w:t>
        </w:r>
      </w:ins>
    </w:p>
    <w:p w14:paraId="3C3ACAB6" w14:textId="77777777" w:rsidR="005E2CC0" w:rsidRDefault="005E2CC0" w:rsidP="005E2CC0">
      <w:pPr>
        <w:pStyle w:val="Textkrper"/>
        <w:numPr>
          <w:ilvl w:val="2"/>
          <w:numId w:val="66"/>
        </w:numPr>
        <w:suppressAutoHyphens/>
        <w:spacing w:line="252" w:lineRule="auto"/>
        <w:rPr>
          <w:ins w:id="1125" w:author="david pedrosa" w:date="2022-02-21T12:33:00Z"/>
        </w:rPr>
      </w:pPr>
      <w:ins w:id="1126" w:author="david pedrosa" w:date="2022-02-21T12:33:00Z">
        <w:r>
          <w:t>Diagnostik</w:t>
        </w:r>
      </w:ins>
    </w:p>
    <w:p w14:paraId="367F8E2C" w14:textId="77777777" w:rsidR="005E2CC0" w:rsidRDefault="005E2CC0" w:rsidP="005E2CC0">
      <w:pPr>
        <w:pStyle w:val="Textkrper"/>
        <w:numPr>
          <w:ilvl w:val="2"/>
          <w:numId w:val="66"/>
        </w:numPr>
        <w:suppressAutoHyphens/>
        <w:spacing w:line="252" w:lineRule="auto"/>
        <w:rPr>
          <w:ins w:id="1127" w:author="david pedrosa" w:date="2022-02-21T12:33:00Z"/>
        </w:rPr>
      </w:pPr>
      <w:ins w:id="1128" w:author="david pedrosa" w:date="2022-02-21T12:33:00Z">
        <w:r>
          <w:lastRenderedPageBreak/>
          <w:t>Therapiemöglichkeiten</w:t>
        </w:r>
      </w:ins>
    </w:p>
    <w:p w14:paraId="567DF098" w14:textId="77777777" w:rsidR="005E2CC0" w:rsidRDefault="005E2CC0" w:rsidP="005E2CC0">
      <w:pPr>
        <w:pStyle w:val="Textkrper"/>
        <w:numPr>
          <w:ilvl w:val="3"/>
          <w:numId w:val="66"/>
        </w:numPr>
        <w:suppressAutoHyphens/>
        <w:spacing w:line="252" w:lineRule="auto"/>
        <w:rPr>
          <w:ins w:id="1129" w:author="david pedrosa" w:date="2022-02-21T12:33:00Z"/>
        </w:rPr>
      </w:pPr>
      <w:ins w:id="1130" w:author="david pedrosa" w:date="2022-02-21T12:33:00Z">
        <w:r>
          <w:t xml:space="preserve">Welche Therapiemöglichkeiten wären dabei besonders interessant für Sie? </w:t>
        </w:r>
      </w:ins>
    </w:p>
    <w:p w14:paraId="3883E36A" w14:textId="77777777" w:rsidR="005E2CC0" w:rsidRDefault="005E2CC0" w:rsidP="005E2CC0">
      <w:pPr>
        <w:pStyle w:val="Textkrper"/>
        <w:numPr>
          <w:ilvl w:val="4"/>
          <w:numId w:val="66"/>
        </w:numPr>
        <w:suppressAutoHyphens/>
        <w:spacing w:line="252" w:lineRule="auto"/>
        <w:rPr>
          <w:ins w:id="1131" w:author="david pedrosa" w:date="2022-02-21T12:33:00Z"/>
        </w:rPr>
      </w:pPr>
      <w:ins w:id="1132" w:author="david pedrosa" w:date="2022-02-21T12:33:00Z">
        <w:r>
          <w:t xml:space="preserve">Medikamentöse Therapieoptionen </w:t>
        </w:r>
      </w:ins>
    </w:p>
    <w:p w14:paraId="36B83E70" w14:textId="77777777" w:rsidR="005E2CC0" w:rsidRDefault="005E2CC0" w:rsidP="005E2CC0">
      <w:pPr>
        <w:pStyle w:val="Textkrper"/>
        <w:numPr>
          <w:ilvl w:val="4"/>
          <w:numId w:val="66"/>
        </w:numPr>
        <w:suppressAutoHyphens/>
        <w:spacing w:line="252" w:lineRule="auto"/>
        <w:rPr>
          <w:ins w:id="1133" w:author="david pedrosa" w:date="2022-02-21T12:33:00Z"/>
        </w:rPr>
      </w:pPr>
      <w:ins w:id="1134" w:author="david pedrosa" w:date="2022-02-21T12:33:00Z">
        <w:r>
          <w:t xml:space="preserve">Tiefe Hirnstimulation </w:t>
        </w:r>
      </w:ins>
    </w:p>
    <w:p w14:paraId="55401BDD" w14:textId="77777777" w:rsidR="005E2CC0" w:rsidRDefault="005E2CC0" w:rsidP="005E2CC0">
      <w:pPr>
        <w:pStyle w:val="Textkrper"/>
        <w:numPr>
          <w:ilvl w:val="4"/>
          <w:numId w:val="66"/>
        </w:numPr>
        <w:suppressAutoHyphens/>
        <w:spacing w:line="252" w:lineRule="auto"/>
        <w:rPr>
          <w:ins w:id="1135" w:author="david pedrosa" w:date="2022-02-21T12:33:00Z"/>
        </w:rPr>
      </w:pPr>
      <w:ins w:id="1136" w:author="david pedrosa" w:date="2022-02-21T12:33:00Z">
        <w:r>
          <w:t>Kontinuierliche Gabe von L-</w:t>
        </w:r>
        <w:proofErr w:type="spellStart"/>
        <w:r>
          <w:t>Dopa</w:t>
        </w:r>
        <w:proofErr w:type="spellEnd"/>
        <w:r>
          <w:t xml:space="preserve"> über eine gastrointestinale Sonde</w:t>
        </w:r>
      </w:ins>
    </w:p>
    <w:p w14:paraId="1779CA93" w14:textId="77777777" w:rsidR="005E2CC0" w:rsidRDefault="005E2CC0" w:rsidP="005E2CC0">
      <w:pPr>
        <w:pStyle w:val="Textkrper"/>
        <w:numPr>
          <w:ilvl w:val="4"/>
          <w:numId w:val="66"/>
        </w:numPr>
        <w:suppressAutoHyphens/>
        <w:spacing w:line="252" w:lineRule="auto"/>
        <w:rPr>
          <w:ins w:id="1137" w:author="david pedrosa" w:date="2022-02-21T12:33:00Z"/>
        </w:rPr>
      </w:pPr>
      <w:ins w:id="1138" w:author="david pedrosa" w:date="2022-02-21T12:33:00Z">
        <w:r>
          <w:t xml:space="preserve">Bewegungstherapien wie z.B. Physiotherapie, Ergotherapie, </w:t>
        </w:r>
        <w:proofErr w:type="gramStart"/>
        <w:r>
          <w:t>Tai Chi</w:t>
        </w:r>
        <w:proofErr w:type="gramEnd"/>
        <w:r>
          <w:t>, Yoga</w:t>
        </w:r>
      </w:ins>
    </w:p>
    <w:p w14:paraId="365D2259" w14:textId="77777777" w:rsidR="005E2CC0" w:rsidRDefault="005E2CC0" w:rsidP="005E2CC0">
      <w:pPr>
        <w:pStyle w:val="Textkrper"/>
        <w:numPr>
          <w:ilvl w:val="4"/>
          <w:numId w:val="66"/>
        </w:numPr>
        <w:suppressAutoHyphens/>
        <w:spacing w:line="252" w:lineRule="auto"/>
        <w:rPr>
          <w:ins w:id="1139" w:author="david pedrosa" w:date="2022-02-21T12:33:00Z"/>
        </w:rPr>
      </w:pPr>
      <w:ins w:id="1140" w:author="david pedrosa" w:date="2022-02-21T12:33:00Z">
        <w:r>
          <w:t>Logopädie</w:t>
        </w:r>
      </w:ins>
    </w:p>
    <w:p w14:paraId="2DFB8BF9" w14:textId="77777777" w:rsidR="005E2CC0" w:rsidRDefault="005E2CC0" w:rsidP="005E2CC0">
      <w:pPr>
        <w:pStyle w:val="Textkrper"/>
        <w:numPr>
          <w:ilvl w:val="4"/>
          <w:numId w:val="66"/>
        </w:numPr>
        <w:suppressAutoHyphens/>
        <w:spacing w:line="252" w:lineRule="auto"/>
        <w:rPr>
          <w:ins w:id="1141" w:author="david pedrosa" w:date="2022-02-21T12:33:00Z"/>
        </w:rPr>
      </w:pPr>
      <w:ins w:id="1142" w:author="david pedrosa" w:date="2022-02-21T12:33:00Z">
        <w:r>
          <w:t>Musik-. Theater-, Tanz- und Kunsttherapie</w:t>
        </w:r>
      </w:ins>
    </w:p>
    <w:p w14:paraId="2635888E" w14:textId="77777777" w:rsidR="005E2CC0" w:rsidRDefault="005E2CC0" w:rsidP="005E2CC0">
      <w:pPr>
        <w:pStyle w:val="Textkrper"/>
        <w:numPr>
          <w:ilvl w:val="4"/>
          <w:numId w:val="66"/>
        </w:numPr>
        <w:suppressAutoHyphens/>
        <w:spacing w:line="252" w:lineRule="auto"/>
        <w:rPr>
          <w:ins w:id="1143" w:author="david pedrosa" w:date="2022-02-21T12:33:00Z"/>
        </w:rPr>
      </w:pPr>
      <w:ins w:id="1144" w:author="david pedrosa" w:date="2022-02-21T12:33:00Z">
        <w:r>
          <w:t xml:space="preserve">Sonstiges: </w:t>
        </w:r>
        <w:r>
          <w:softHyphen/>
        </w:r>
        <w:r>
          <w:softHyphen/>
        </w:r>
        <w:r>
          <w:softHyphen/>
        </w:r>
        <w:r>
          <w:softHyphen/>
        </w:r>
        <w:r>
          <w:softHyphen/>
        </w:r>
        <w:r>
          <w:softHyphen/>
          <w:t>___________________________</w:t>
        </w:r>
      </w:ins>
    </w:p>
    <w:p w14:paraId="6EC472CB" w14:textId="77777777" w:rsidR="005E2CC0" w:rsidRDefault="005E2CC0" w:rsidP="005E2CC0">
      <w:pPr>
        <w:pStyle w:val="Textkrper"/>
        <w:numPr>
          <w:ilvl w:val="2"/>
          <w:numId w:val="66"/>
        </w:numPr>
        <w:suppressAutoHyphens/>
        <w:spacing w:line="252" w:lineRule="auto"/>
        <w:rPr>
          <w:ins w:id="1145" w:author="david pedrosa" w:date="2022-02-21T12:33:00Z"/>
        </w:rPr>
      </w:pPr>
      <w:ins w:id="1146" w:author="david pedrosa" w:date="2022-02-21T12:33:00Z">
        <w:r>
          <w:t>Wirkungsschwankungen der Medikation</w:t>
        </w:r>
      </w:ins>
    </w:p>
    <w:p w14:paraId="0174D354" w14:textId="77777777" w:rsidR="005E2CC0" w:rsidRDefault="005E2CC0" w:rsidP="005E2CC0">
      <w:pPr>
        <w:pStyle w:val="Textkrper"/>
        <w:numPr>
          <w:ilvl w:val="2"/>
          <w:numId w:val="66"/>
        </w:numPr>
        <w:suppressAutoHyphens/>
        <w:spacing w:line="252" w:lineRule="auto"/>
        <w:rPr>
          <w:ins w:id="1147" w:author="david pedrosa" w:date="2022-02-21T12:33:00Z"/>
        </w:rPr>
      </w:pPr>
      <w:ins w:id="1148" w:author="david pedrosa" w:date="2022-02-21T12:33:00Z">
        <w:r>
          <w:t>Pflege von Patienten mit Morbus Parkinson</w:t>
        </w:r>
      </w:ins>
    </w:p>
    <w:p w14:paraId="79DC0179" w14:textId="77777777" w:rsidR="005E2CC0" w:rsidRDefault="005E2CC0" w:rsidP="005E2CC0">
      <w:pPr>
        <w:pStyle w:val="Textkrper"/>
        <w:numPr>
          <w:ilvl w:val="2"/>
          <w:numId w:val="66"/>
        </w:numPr>
        <w:suppressAutoHyphens/>
        <w:spacing w:line="252" w:lineRule="auto"/>
        <w:rPr>
          <w:ins w:id="1149" w:author="david pedrosa" w:date="2022-02-21T12:33:00Z"/>
        </w:rPr>
      </w:pPr>
      <w:ins w:id="1150" w:author="david pedrosa" w:date="2022-02-21T12:33:00Z">
        <w:r>
          <w:t>Rechtliche Belange z.B. Patientenverfügung, Vorsorgevollmacht, Fahreignung</w:t>
        </w:r>
      </w:ins>
    </w:p>
    <w:p w14:paraId="08317580" w14:textId="77777777" w:rsidR="005E2CC0" w:rsidRDefault="005E2CC0" w:rsidP="005E2CC0">
      <w:pPr>
        <w:pStyle w:val="Textkrper"/>
        <w:numPr>
          <w:ilvl w:val="2"/>
          <w:numId w:val="66"/>
        </w:numPr>
        <w:suppressAutoHyphens/>
        <w:spacing w:line="252" w:lineRule="auto"/>
        <w:rPr>
          <w:ins w:id="1151" w:author="david pedrosa" w:date="2022-02-21T12:33:00Z"/>
        </w:rPr>
      </w:pPr>
      <w:ins w:id="1152" w:author="david pedrosa" w:date="2022-02-21T12:33:00Z">
        <w:r>
          <w:t>Demenz</w:t>
        </w:r>
      </w:ins>
    </w:p>
    <w:p w14:paraId="6C7555C9" w14:textId="77777777" w:rsidR="005E2CC0" w:rsidRDefault="005E2CC0" w:rsidP="005E2CC0">
      <w:pPr>
        <w:pStyle w:val="Textkrper"/>
        <w:numPr>
          <w:ilvl w:val="2"/>
          <w:numId w:val="66"/>
        </w:numPr>
        <w:suppressAutoHyphens/>
        <w:spacing w:line="252" w:lineRule="auto"/>
        <w:rPr>
          <w:ins w:id="1153" w:author="david pedrosa" w:date="2022-02-21T12:33:00Z"/>
        </w:rPr>
      </w:pPr>
      <w:ins w:id="1154" w:author="david pedrosa" w:date="2022-02-21T12:33:00Z">
        <w:r>
          <w:t>Depressionen</w:t>
        </w:r>
      </w:ins>
    </w:p>
    <w:p w14:paraId="6C68F940" w14:textId="77777777" w:rsidR="005E2CC0" w:rsidRDefault="005E2CC0" w:rsidP="005E2CC0">
      <w:pPr>
        <w:pStyle w:val="Textkrper"/>
        <w:numPr>
          <w:ilvl w:val="0"/>
          <w:numId w:val="66"/>
        </w:numPr>
        <w:suppressAutoHyphens/>
        <w:spacing w:line="252" w:lineRule="auto"/>
        <w:rPr>
          <w:ins w:id="1155" w:author="david pedrosa" w:date="2022-02-21T12:33:00Z"/>
        </w:rPr>
      </w:pPr>
      <w:ins w:id="1156" w:author="david pedrosa" w:date="2022-02-21T12:33:00Z">
        <w:r w:rsidRPr="004D10C7">
          <w:t xml:space="preserve">Erfahrungsaustausch mit anderen Angehörigen </w:t>
        </w:r>
      </w:ins>
    </w:p>
    <w:p w14:paraId="122F088F" w14:textId="77777777" w:rsidR="005E2CC0" w:rsidRDefault="005E2CC0" w:rsidP="005E2CC0">
      <w:pPr>
        <w:pStyle w:val="Textkrper"/>
        <w:numPr>
          <w:ilvl w:val="1"/>
          <w:numId w:val="66"/>
        </w:numPr>
        <w:suppressAutoHyphens/>
        <w:spacing w:line="252" w:lineRule="auto"/>
        <w:rPr>
          <w:ins w:id="1157" w:author="david pedrosa" w:date="2022-02-21T12:33:00Z"/>
        </w:rPr>
      </w:pPr>
      <w:ins w:id="1158" w:author="david pedrosa" w:date="2022-02-21T12:33:00Z">
        <w:r>
          <w:t>Welcher Rahmen wäre dafür aus Ihrer Sicht sinnvoll?</w:t>
        </w:r>
      </w:ins>
    </w:p>
    <w:p w14:paraId="3168169D" w14:textId="77777777" w:rsidR="005E2CC0" w:rsidRDefault="005E2CC0" w:rsidP="005E2CC0">
      <w:pPr>
        <w:pStyle w:val="Textkrper"/>
        <w:numPr>
          <w:ilvl w:val="2"/>
          <w:numId w:val="66"/>
        </w:numPr>
        <w:suppressAutoHyphens/>
        <w:spacing w:line="252" w:lineRule="auto"/>
        <w:rPr>
          <w:ins w:id="1159" w:author="david pedrosa" w:date="2022-02-21T12:33:00Z"/>
        </w:rPr>
      </w:pPr>
      <w:ins w:id="1160" w:author="david pedrosa" w:date="2022-02-21T12:33:00Z">
        <w:r>
          <w:t>Treffen in Gruppen</w:t>
        </w:r>
      </w:ins>
    </w:p>
    <w:p w14:paraId="01385583" w14:textId="77777777" w:rsidR="005E2CC0" w:rsidRDefault="005E2CC0" w:rsidP="005E2CC0">
      <w:pPr>
        <w:pStyle w:val="Textkrper"/>
        <w:numPr>
          <w:ilvl w:val="2"/>
          <w:numId w:val="66"/>
        </w:numPr>
        <w:suppressAutoHyphens/>
        <w:spacing w:line="252" w:lineRule="auto"/>
        <w:rPr>
          <w:ins w:id="1161" w:author="david pedrosa" w:date="2022-02-21T12:33:00Z"/>
        </w:rPr>
      </w:pPr>
      <w:ins w:id="1162" w:author="david pedrosa" w:date="2022-02-21T12:33:00Z">
        <w:r>
          <w:t xml:space="preserve">Einzelgespräch </w:t>
        </w:r>
      </w:ins>
    </w:p>
    <w:p w14:paraId="69353936" w14:textId="77777777" w:rsidR="005E2CC0" w:rsidRDefault="005E2CC0" w:rsidP="005E2CC0">
      <w:pPr>
        <w:pStyle w:val="Textkrper"/>
        <w:numPr>
          <w:ilvl w:val="2"/>
          <w:numId w:val="66"/>
        </w:numPr>
        <w:suppressAutoHyphens/>
        <w:spacing w:line="252" w:lineRule="auto"/>
        <w:rPr>
          <w:ins w:id="1163" w:author="david pedrosa" w:date="2022-02-21T12:33:00Z"/>
        </w:rPr>
      </w:pPr>
      <w:ins w:id="1164" w:author="david pedrosa" w:date="2022-02-21T12:33:00Z">
        <w:r>
          <w:t>internetbasierte Plattform oder App</w:t>
        </w:r>
      </w:ins>
    </w:p>
    <w:p w14:paraId="39E0B66B" w14:textId="77777777" w:rsidR="005E2CC0" w:rsidRPr="004D10C7" w:rsidRDefault="005E2CC0" w:rsidP="005E2CC0">
      <w:pPr>
        <w:pStyle w:val="Textkrper"/>
        <w:numPr>
          <w:ilvl w:val="2"/>
          <w:numId w:val="66"/>
        </w:numPr>
        <w:suppressAutoHyphens/>
        <w:spacing w:line="252" w:lineRule="auto"/>
        <w:rPr>
          <w:ins w:id="1165" w:author="david pedrosa" w:date="2022-02-21T12:33:00Z"/>
        </w:rPr>
      </w:pPr>
      <w:ins w:id="1166" w:author="david pedrosa" w:date="2022-02-21T12:33:00Z">
        <w:r>
          <w:t xml:space="preserve">Sonstiges: </w:t>
        </w:r>
        <w:r>
          <w:softHyphen/>
        </w:r>
        <w:r>
          <w:softHyphen/>
        </w:r>
        <w:r>
          <w:softHyphen/>
        </w:r>
        <w:r>
          <w:softHyphen/>
        </w:r>
        <w:r>
          <w:softHyphen/>
          <w:t>________________________________</w:t>
        </w:r>
      </w:ins>
    </w:p>
    <w:p w14:paraId="7CC2F817" w14:textId="77777777" w:rsidR="005E2CC0" w:rsidRPr="004D10C7" w:rsidRDefault="005E2CC0" w:rsidP="005E2CC0">
      <w:pPr>
        <w:pStyle w:val="Textkrper"/>
        <w:numPr>
          <w:ilvl w:val="0"/>
          <w:numId w:val="66"/>
        </w:numPr>
        <w:suppressAutoHyphens/>
        <w:spacing w:line="252" w:lineRule="auto"/>
        <w:rPr>
          <w:ins w:id="1167" w:author="david pedrosa" w:date="2022-02-21T12:33:00Z"/>
        </w:rPr>
      </w:pPr>
      <w:ins w:id="1168" w:author="david pedrosa" w:date="2022-02-21T12:33:00Z">
        <w:r w:rsidRPr="004D10C7">
          <w:t>Sonstiges</w:t>
        </w:r>
        <w:r>
          <w:t xml:space="preserve">: </w:t>
        </w:r>
        <w:r>
          <w:softHyphen/>
        </w:r>
        <w:r>
          <w:softHyphen/>
        </w:r>
        <w:r>
          <w:softHyphen/>
        </w:r>
        <w:r>
          <w:softHyphen/>
        </w:r>
        <w:r>
          <w:softHyphen/>
          <w:t>________________________________</w:t>
        </w:r>
      </w:ins>
    </w:p>
    <w:p w14:paraId="5EB486A9" w14:textId="77777777" w:rsidR="005E2CC0" w:rsidRPr="00453909" w:rsidRDefault="005E2CC0" w:rsidP="005E2CC0">
      <w:pPr>
        <w:rPr>
          <w:ins w:id="1169" w:author="david pedrosa" w:date="2022-02-21T12:33:00Z"/>
        </w:rPr>
      </w:pPr>
    </w:p>
    <w:p w14:paraId="4E9EE86C" w14:textId="77777777" w:rsidR="005E2CC0" w:rsidRDefault="005E2CC0" w:rsidP="005E2CC0">
      <w:pPr>
        <w:pStyle w:val="berschrift1"/>
        <w:rPr>
          <w:ins w:id="1170" w:author="david pedrosa" w:date="2022-02-21T12:33:00Z"/>
        </w:rPr>
      </w:pPr>
      <w:ins w:id="1171" w:author="david pedrosa" w:date="2022-02-21T12:33:00Z">
        <w:r>
          <w:t>Wissensquiz zu Kenntnisstand über die Parkinson-Erkrankung</w:t>
        </w:r>
      </w:ins>
    </w:p>
    <w:p w14:paraId="414747B5" w14:textId="77777777" w:rsidR="005E2CC0" w:rsidRDefault="005E2CC0" w:rsidP="005E2CC0">
      <w:pPr>
        <w:rPr>
          <w:ins w:id="1172" w:author="david pedrosa" w:date="2022-02-21T12:33:00Z"/>
        </w:rPr>
      </w:pPr>
      <w:ins w:id="1173" w:author="david pedrosa" w:date="2022-02-21T12:33:00Z">
        <w:r>
          <w:t xml:space="preserve">Bei diesem kleinen Wissensquiz wollen wir Sie nicht nach einem Schulsystem bewerten. Bezugnehmend auf die zuvor gestellten Fragen zur Entwicklung eines bedarfsgerechten Unterstützungsprogramms, wollen wir in diesem Abschnitt herausfinden, zu welchen Themen Sie bereits gut informiert sind und welche Themen noch weniger bekannt sind. </w:t>
        </w:r>
      </w:ins>
    </w:p>
    <w:p w14:paraId="6696C7BD" w14:textId="77777777" w:rsidR="005E2CC0" w:rsidRDefault="005E2CC0" w:rsidP="005E2CC0">
      <w:pPr>
        <w:rPr>
          <w:ins w:id="1174" w:author="david pedrosa" w:date="2022-02-21T12:33:00Z"/>
        </w:rPr>
      </w:pPr>
    </w:p>
    <w:p w14:paraId="41798776" w14:textId="77777777" w:rsidR="005E2CC0" w:rsidRPr="003E4A57" w:rsidRDefault="005E2CC0" w:rsidP="005E2CC0">
      <w:pPr>
        <w:tabs>
          <w:tab w:val="left" w:pos="3665"/>
        </w:tabs>
        <w:jc w:val="both"/>
        <w:rPr>
          <w:ins w:id="1175" w:author="david pedrosa" w:date="2022-02-21T12:33:00Z"/>
        </w:rPr>
      </w:pPr>
      <w:ins w:id="1176" w:author="david pedrosa" w:date="2022-02-21T12:33:00Z">
        <w:r>
          <w:t xml:space="preserve">Beantworten Sie bitte alle Fragen möglichst spontan ohne die Zuhilfenahme von Suchmaschinen oder Buchmaterial und so gut Sie können. </w:t>
        </w:r>
      </w:ins>
    </w:p>
    <w:p w14:paraId="6E4E7F9F" w14:textId="77777777" w:rsidR="005E2CC0" w:rsidRDefault="005E2CC0" w:rsidP="005E2CC0">
      <w:pPr>
        <w:rPr>
          <w:ins w:id="1177" w:author="david pedrosa" w:date="2022-02-21T12:33:00Z"/>
        </w:rPr>
      </w:pPr>
    </w:p>
    <w:p w14:paraId="5482FB16" w14:textId="77777777" w:rsidR="005E2CC0" w:rsidRDefault="005E2CC0" w:rsidP="005E2CC0">
      <w:pPr>
        <w:rPr>
          <w:ins w:id="1178" w:author="david pedrosa" w:date="2022-02-21T12:33:00Z"/>
        </w:rPr>
      </w:pPr>
      <w:ins w:id="1179" w:author="david pedrosa" w:date="2022-02-21T12:33:00Z">
        <w:r>
          <w:t>Parkinson ist eine Erkrankung der/des ________?</w:t>
        </w:r>
      </w:ins>
    </w:p>
    <w:p w14:paraId="3FE74C71" w14:textId="77777777" w:rsidR="005E2CC0" w:rsidRPr="003736D2" w:rsidRDefault="005E2CC0" w:rsidP="005E2CC0">
      <w:pPr>
        <w:pStyle w:val="Textkrper"/>
        <w:numPr>
          <w:ilvl w:val="0"/>
          <w:numId w:val="66"/>
        </w:numPr>
        <w:suppressAutoHyphens/>
        <w:spacing w:line="252" w:lineRule="auto"/>
        <w:rPr>
          <w:ins w:id="1180" w:author="david pedrosa" w:date="2022-02-21T12:33:00Z"/>
        </w:rPr>
      </w:pPr>
      <w:ins w:id="1181" w:author="david pedrosa" w:date="2022-02-21T12:33:00Z">
        <w:r w:rsidRPr="003736D2">
          <w:lastRenderedPageBreak/>
          <w:t>Gehirns</w:t>
        </w:r>
      </w:ins>
    </w:p>
    <w:p w14:paraId="276C4F89" w14:textId="77777777" w:rsidR="005E2CC0" w:rsidRPr="003736D2" w:rsidRDefault="005E2CC0" w:rsidP="005E2CC0">
      <w:pPr>
        <w:pStyle w:val="Textkrper"/>
        <w:numPr>
          <w:ilvl w:val="0"/>
          <w:numId w:val="66"/>
        </w:numPr>
        <w:suppressAutoHyphens/>
        <w:spacing w:line="252" w:lineRule="auto"/>
        <w:rPr>
          <w:ins w:id="1182" w:author="david pedrosa" w:date="2022-02-21T12:33:00Z"/>
        </w:rPr>
      </w:pPr>
      <w:ins w:id="1183" w:author="david pedrosa" w:date="2022-02-21T12:33:00Z">
        <w:r w:rsidRPr="003736D2">
          <w:t>Rückenmarks</w:t>
        </w:r>
      </w:ins>
    </w:p>
    <w:p w14:paraId="0134155D" w14:textId="77777777" w:rsidR="005E2CC0" w:rsidRPr="003736D2" w:rsidRDefault="005E2CC0" w:rsidP="005E2CC0">
      <w:pPr>
        <w:pStyle w:val="Textkrper"/>
        <w:numPr>
          <w:ilvl w:val="0"/>
          <w:numId w:val="66"/>
        </w:numPr>
        <w:suppressAutoHyphens/>
        <w:spacing w:line="252" w:lineRule="auto"/>
        <w:rPr>
          <w:ins w:id="1184" w:author="david pedrosa" w:date="2022-02-21T12:33:00Z"/>
        </w:rPr>
      </w:pPr>
      <w:ins w:id="1185" w:author="david pedrosa" w:date="2022-02-21T12:33:00Z">
        <w:r w:rsidRPr="003736D2">
          <w:t>Herzens</w:t>
        </w:r>
      </w:ins>
    </w:p>
    <w:p w14:paraId="4624350D" w14:textId="77777777" w:rsidR="005E2CC0" w:rsidRPr="003736D2" w:rsidRDefault="005E2CC0" w:rsidP="005E2CC0">
      <w:pPr>
        <w:pStyle w:val="Textkrper"/>
        <w:numPr>
          <w:ilvl w:val="0"/>
          <w:numId w:val="66"/>
        </w:numPr>
        <w:suppressAutoHyphens/>
        <w:spacing w:line="252" w:lineRule="auto"/>
        <w:rPr>
          <w:ins w:id="1186" w:author="david pedrosa" w:date="2022-02-21T12:33:00Z"/>
        </w:rPr>
      </w:pPr>
      <w:ins w:id="1187" w:author="david pedrosa" w:date="2022-02-21T12:33:00Z">
        <w:r w:rsidRPr="003736D2">
          <w:t>Psyche</w:t>
        </w:r>
      </w:ins>
    </w:p>
    <w:p w14:paraId="76140A43" w14:textId="77777777" w:rsidR="005E2CC0" w:rsidRPr="003736D2" w:rsidRDefault="005E2CC0" w:rsidP="005E2CC0">
      <w:pPr>
        <w:pStyle w:val="Textkrper"/>
        <w:numPr>
          <w:ilvl w:val="0"/>
          <w:numId w:val="66"/>
        </w:numPr>
        <w:suppressAutoHyphens/>
        <w:spacing w:line="252" w:lineRule="auto"/>
        <w:rPr>
          <w:ins w:id="1188" w:author="david pedrosa" w:date="2022-02-21T12:33:00Z"/>
        </w:rPr>
      </w:pPr>
      <w:ins w:id="1189" w:author="david pedrosa" w:date="2022-02-21T12:33:00Z">
        <w:r w:rsidRPr="003736D2">
          <w:t>Darms</w:t>
        </w:r>
      </w:ins>
    </w:p>
    <w:p w14:paraId="79DAB023" w14:textId="77777777" w:rsidR="005E2CC0" w:rsidRPr="003736D2" w:rsidRDefault="005E2CC0" w:rsidP="005E2CC0">
      <w:pPr>
        <w:pStyle w:val="Textkrper"/>
        <w:numPr>
          <w:ilvl w:val="0"/>
          <w:numId w:val="66"/>
        </w:numPr>
        <w:suppressAutoHyphens/>
        <w:spacing w:line="252" w:lineRule="auto"/>
        <w:rPr>
          <w:ins w:id="1190" w:author="david pedrosa" w:date="2022-02-21T12:33:00Z"/>
        </w:rPr>
      </w:pPr>
      <w:ins w:id="1191" w:author="david pedrosa" w:date="2022-02-21T12:33:00Z">
        <w:r w:rsidRPr="003736D2">
          <w:t>Nieren</w:t>
        </w:r>
      </w:ins>
    </w:p>
    <w:p w14:paraId="55A41C09" w14:textId="77777777" w:rsidR="005E2CC0" w:rsidRDefault="005E2CC0" w:rsidP="005E2CC0">
      <w:pPr>
        <w:rPr>
          <w:ins w:id="1192" w:author="david pedrosa" w:date="2022-02-21T12:33:00Z"/>
        </w:rPr>
      </w:pPr>
    </w:p>
    <w:p w14:paraId="13D45FB6" w14:textId="77777777" w:rsidR="005E2CC0" w:rsidRDefault="005E2CC0" w:rsidP="005E2CC0">
      <w:pPr>
        <w:rPr>
          <w:ins w:id="1193" w:author="david pedrosa" w:date="2022-02-21T12:33:00Z"/>
        </w:rPr>
      </w:pPr>
      <w:ins w:id="1194" w:author="david pedrosa" w:date="2022-02-21T12:33:00Z">
        <w:r>
          <w:t xml:space="preserve">Ist die Parkinson-Krankheit </w:t>
        </w:r>
        <w:r w:rsidRPr="00082954">
          <w:t>unheilbar</w:t>
        </w:r>
        <w:r>
          <w:t>?</w:t>
        </w:r>
      </w:ins>
    </w:p>
    <w:p w14:paraId="556885CF" w14:textId="77777777" w:rsidR="005E2CC0" w:rsidRPr="00B3566D" w:rsidRDefault="005E2CC0" w:rsidP="005E2CC0">
      <w:pPr>
        <w:pStyle w:val="Textkrper"/>
        <w:numPr>
          <w:ilvl w:val="0"/>
          <w:numId w:val="66"/>
        </w:numPr>
        <w:suppressAutoHyphens/>
        <w:spacing w:line="252" w:lineRule="auto"/>
        <w:rPr>
          <w:ins w:id="1195" w:author="david pedrosa" w:date="2022-02-21T12:33:00Z"/>
        </w:rPr>
      </w:pPr>
      <w:ins w:id="1196" w:author="david pedrosa" w:date="2022-02-21T12:33:00Z">
        <w:r w:rsidRPr="00B3566D">
          <w:t xml:space="preserve">Nein </w:t>
        </w:r>
      </w:ins>
    </w:p>
    <w:p w14:paraId="25E234FC" w14:textId="77777777" w:rsidR="005E2CC0" w:rsidRPr="00B3566D" w:rsidRDefault="005E2CC0" w:rsidP="005E2CC0">
      <w:pPr>
        <w:pStyle w:val="Textkrper"/>
        <w:numPr>
          <w:ilvl w:val="0"/>
          <w:numId w:val="66"/>
        </w:numPr>
        <w:suppressAutoHyphens/>
        <w:spacing w:line="252" w:lineRule="auto"/>
        <w:rPr>
          <w:ins w:id="1197" w:author="david pedrosa" w:date="2022-02-21T12:33:00Z"/>
        </w:rPr>
      </w:pPr>
      <w:ins w:id="1198" w:author="david pedrosa" w:date="2022-02-21T12:33:00Z">
        <w:r w:rsidRPr="00B3566D">
          <w:t>Ja</w:t>
        </w:r>
      </w:ins>
    </w:p>
    <w:p w14:paraId="721778C4" w14:textId="77777777" w:rsidR="005E2CC0" w:rsidRDefault="005E2CC0" w:rsidP="005E2CC0">
      <w:pPr>
        <w:rPr>
          <w:ins w:id="1199" w:author="david pedrosa" w:date="2022-02-21T12:33:00Z"/>
        </w:rPr>
      </w:pPr>
    </w:p>
    <w:p w14:paraId="0980F383" w14:textId="77777777" w:rsidR="005E2CC0" w:rsidRPr="00EA0DA8" w:rsidRDefault="005E2CC0" w:rsidP="005E2CC0">
      <w:pPr>
        <w:rPr>
          <w:ins w:id="1200" w:author="david pedrosa" w:date="2022-02-21T12:33:00Z"/>
        </w:rPr>
      </w:pPr>
      <w:ins w:id="1201" w:author="david pedrosa" w:date="2022-02-21T12:33:00Z">
        <w:r>
          <w:t>Welches Geschlecht ist häufiger an Parkinson erkrankt?</w:t>
        </w:r>
      </w:ins>
    </w:p>
    <w:p w14:paraId="330AA941" w14:textId="77777777" w:rsidR="005E2CC0" w:rsidRPr="00B3566D" w:rsidRDefault="005E2CC0" w:rsidP="005E2CC0">
      <w:pPr>
        <w:pStyle w:val="Textkrper"/>
        <w:numPr>
          <w:ilvl w:val="0"/>
          <w:numId w:val="66"/>
        </w:numPr>
        <w:suppressAutoHyphens/>
        <w:spacing w:line="252" w:lineRule="auto"/>
        <w:rPr>
          <w:ins w:id="1202" w:author="david pedrosa" w:date="2022-02-21T12:33:00Z"/>
        </w:rPr>
      </w:pPr>
      <w:ins w:id="1203" w:author="david pedrosa" w:date="2022-02-21T12:33:00Z">
        <w:r>
          <w:t>Männer</w:t>
        </w:r>
      </w:ins>
    </w:p>
    <w:p w14:paraId="3B0BF316" w14:textId="77777777" w:rsidR="005E2CC0" w:rsidRDefault="005E2CC0" w:rsidP="005E2CC0">
      <w:pPr>
        <w:pStyle w:val="Textkrper"/>
        <w:numPr>
          <w:ilvl w:val="0"/>
          <w:numId w:val="66"/>
        </w:numPr>
        <w:suppressAutoHyphens/>
        <w:spacing w:line="252" w:lineRule="auto"/>
        <w:rPr>
          <w:ins w:id="1204" w:author="david pedrosa" w:date="2022-02-21T12:33:00Z"/>
        </w:rPr>
      </w:pPr>
      <w:ins w:id="1205" w:author="david pedrosa" w:date="2022-02-21T12:33:00Z">
        <w:r>
          <w:t>Frauen</w:t>
        </w:r>
      </w:ins>
    </w:p>
    <w:p w14:paraId="54796FFA" w14:textId="77777777" w:rsidR="005E2CC0" w:rsidRPr="00DC5029" w:rsidRDefault="005E2CC0" w:rsidP="005E2CC0">
      <w:pPr>
        <w:pStyle w:val="Textkrper"/>
        <w:numPr>
          <w:ilvl w:val="0"/>
          <w:numId w:val="66"/>
        </w:numPr>
        <w:suppressAutoHyphens/>
        <w:spacing w:line="252" w:lineRule="auto"/>
        <w:rPr>
          <w:ins w:id="1206" w:author="david pedrosa" w:date="2022-02-21T12:33:00Z"/>
        </w:rPr>
      </w:pPr>
      <w:ins w:id="1207" w:author="david pedrosa" w:date="2022-02-21T12:33:00Z">
        <w:r>
          <w:t>Gleich viele Männer wie Frauen</w:t>
        </w:r>
      </w:ins>
    </w:p>
    <w:p w14:paraId="51C9B39E" w14:textId="77777777" w:rsidR="005E2CC0" w:rsidRDefault="005E2CC0" w:rsidP="005E2CC0">
      <w:pPr>
        <w:rPr>
          <w:ins w:id="1208" w:author="david pedrosa" w:date="2022-02-21T12:33:00Z"/>
        </w:rPr>
      </w:pPr>
    </w:p>
    <w:p w14:paraId="41FCA085" w14:textId="77777777" w:rsidR="005E2CC0" w:rsidRDefault="005E2CC0" w:rsidP="005E2CC0">
      <w:pPr>
        <w:rPr>
          <w:ins w:id="1209" w:author="david pedrosa" w:date="2022-02-21T12:33:00Z"/>
        </w:rPr>
      </w:pPr>
      <w:ins w:id="1210" w:author="david pedrosa" w:date="2022-02-21T12:33:00Z">
        <w:r>
          <w:t>Ist Parkinson ausschließlich eine Erkrankung des fortgeschrittenen Lebensalters?</w:t>
        </w:r>
      </w:ins>
    </w:p>
    <w:p w14:paraId="13A6EC48" w14:textId="77777777" w:rsidR="005E2CC0" w:rsidRPr="00B3566D" w:rsidRDefault="005E2CC0" w:rsidP="005E2CC0">
      <w:pPr>
        <w:pStyle w:val="Textkrper"/>
        <w:numPr>
          <w:ilvl w:val="0"/>
          <w:numId w:val="66"/>
        </w:numPr>
        <w:suppressAutoHyphens/>
        <w:spacing w:line="252" w:lineRule="auto"/>
        <w:rPr>
          <w:ins w:id="1211" w:author="david pedrosa" w:date="2022-02-21T12:33:00Z"/>
        </w:rPr>
      </w:pPr>
      <w:ins w:id="1212" w:author="david pedrosa" w:date="2022-02-21T12:33:00Z">
        <w:r w:rsidRPr="00B3566D">
          <w:t xml:space="preserve">Nein </w:t>
        </w:r>
      </w:ins>
    </w:p>
    <w:p w14:paraId="05C33118" w14:textId="77777777" w:rsidR="005E2CC0" w:rsidRDefault="005E2CC0" w:rsidP="005E2CC0">
      <w:pPr>
        <w:pStyle w:val="Textkrper"/>
        <w:numPr>
          <w:ilvl w:val="0"/>
          <w:numId w:val="66"/>
        </w:numPr>
        <w:suppressAutoHyphens/>
        <w:spacing w:line="252" w:lineRule="auto"/>
        <w:rPr>
          <w:ins w:id="1213" w:author="david pedrosa" w:date="2022-02-21T12:33:00Z"/>
        </w:rPr>
      </w:pPr>
      <w:ins w:id="1214" w:author="david pedrosa" w:date="2022-02-21T12:33:00Z">
        <w:r w:rsidRPr="00B3566D">
          <w:t>Ja</w:t>
        </w:r>
      </w:ins>
    </w:p>
    <w:p w14:paraId="2C3F1C45" w14:textId="77777777" w:rsidR="005E2CC0" w:rsidRDefault="005E2CC0" w:rsidP="005E2CC0">
      <w:pPr>
        <w:rPr>
          <w:ins w:id="1215" w:author="david pedrosa" w:date="2022-02-21T12:33:00Z"/>
        </w:rPr>
      </w:pPr>
    </w:p>
    <w:p w14:paraId="0C2C3F89" w14:textId="77777777" w:rsidR="005E2CC0" w:rsidRDefault="005E2CC0" w:rsidP="005E2CC0">
      <w:pPr>
        <w:rPr>
          <w:ins w:id="1216" w:author="david pedrosa" w:date="2022-02-21T12:33:00Z"/>
        </w:rPr>
      </w:pPr>
      <w:ins w:id="1217" w:author="david pedrosa" w:date="2022-02-21T12:33:00Z">
        <w:r>
          <w:t xml:space="preserve">Wie entsteht Parkinson? </w:t>
        </w:r>
      </w:ins>
    </w:p>
    <w:p w14:paraId="188E34A7" w14:textId="77777777" w:rsidR="005E2CC0" w:rsidRPr="005F4DBC" w:rsidRDefault="005E2CC0" w:rsidP="005E2CC0">
      <w:pPr>
        <w:pStyle w:val="Listenabsatz"/>
        <w:numPr>
          <w:ilvl w:val="0"/>
          <w:numId w:val="66"/>
        </w:numPr>
        <w:spacing w:after="0" w:line="240" w:lineRule="auto"/>
        <w:rPr>
          <w:ins w:id="1218" w:author="david pedrosa" w:date="2022-02-21T12:33:00Z"/>
        </w:rPr>
      </w:pPr>
      <w:ins w:id="1219" w:author="david pedrosa" w:date="2022-02-21T12:33:00Z">
        <w:r w:rsidRPr="004A7C4B">
          <w:t>Ansteckung</w:t>
        </w:r>
      </w:ins>
    </w:p>
    <w:p w14:paraId="2286A1E4" w14:textId="77777777" w:rsidR="005E2CC0" w:rsidRPr="005F4DBC" w:rsidRDefault="005E2CC0" w:rsidP="005E2CC0">
      <w:pPr>
        <w:pStyle w:val="Listenabsatz"/>
        <w:numPr>
          <w:ilvl w:val="0"/>
          <w:numId w:val="66"/>
        </w:numPr>
        <w:spacing w:after="0" w:line="240" w:lineRule="auto"/>
        <w:rPr>
          <w:ins w:id="1220" w:author="david pedrosa" w:date="2022-02-21T12:33:00Z"/>
        </w:rPr>
      </w:pPr>
      <w:ins w:id="1221" w:author="david pedrosa" w:date="2022-02-21T12:33:00Z">
        <w:r w:rsidRPr="004A7C4B">
          <w:t>Unbekannt</w:t>
        </w:r>
      </w:ins>
    </w:p>
    <w:p w14:paraId="21FD7CA6" w14:textId="77777777" w:rsidR="005E2CC0" w:rsidRPr="005F4DBC" w:rsidRDefault="005E2CC0" w:rsidP="005E2CC0">
      <w:pPr>
        <w:pStyle w:val="Listenabsatz"/>
        <w:numPr>
          <w:ilvl w:val="0"/>
          <w:numId w:val="66"/>
        </w:numPr>
        <w:spacing w:after="0" w:line="240" w:lineRule="auto"/>
        <w:rPr>
          <w:ins w:id="1222" w:author="david pedrosa" w:date="2022-02-21T12:33:00Z"/>
        </w:rPr>
      </w:pPr>
      <w:ins w:id="1223" w:author="david pedrosa" w:date="2022-02-21T12:33:00Z">
        <w:r w:rsidRPr="004A7C4B">
          <w:t>Gedankenübertragung</w:t>
        </w:r>
      </w:ins>
    </w:p>
    <w:p w14:paraId="14A3B776" w14:textId="77777777" w:rsidR="005E2CC0" w:rsidRDefault="005E2CC0" w:rsidP="005E2CC0">
      <w:pPr>
        <w:pStyle w:val="Listenabsatz"/>
        <w:numPr>
          <w:ilvl w:val="0"/>
          <w:numId w:val="66"/>
        </w:numPr>
        <w:spacing w:after="0" w:line="240" w:lineRule="auto"/>
        <w:rPr>
          <w:ins w:id="1224" w:author="david pedrosa" w:date="2022-02-21T12:33:00Z"/>
        </w:rPr>
      </w:pPr>
      <w:ins w:id="1225" w:author="david pedrosa" w:date="2022-02-21T12:33:00Z">
        <w:r w:rsidRPr="004A7C4B">
          <w:t>Durch Umweltgifte</w:t>
        </w:r>
      </w:ins>
    </w:p>
    <w:p w14:paraId="67C1E476" w14:textId="77777777" w:rsidR="005E2CC0" w:rsidRDefault="005E2CC0" w:rsidP="005E2CC0">
      <w:pPr>
        <w:rPr>
          <w:ins w:id="1226" w:author="david pedrosa" w:date="2022-02-21T12:33:00Z"/>
        </w:rPr>
      </w:pPr>
    </w:p>
    <w:p w14:paraId="14665E5C" w14:textId="77777777" w:rsidR="005E2CC0" w:rsidRPr="004A7C4B" w:rsidRDefault="005E2CC0" w:rsidP="005E2CC0">
      <w:pPr>
        <w:rPr>
          <w:ins w:id="1227" w:author="david pedrosa" w:date="2022-02-21T12:33:00Z"/>
        </w:rPr>
      </w:pPr>
      <w:ins w:id="1228" w:author="david pedrosa" w:date="2022-02-21T12:33:00Z">
        <w:r>
          <w:t xml:space="preserve">Die Produktion welches </w:t>
        </w:r>
        <w:proofErr w:type="spellStart"/>
        <w:r>
          <w:t>Neurotansmitters</w:t>
        </w:r>
        <w:proofErr w:type="spellEnd"/>
        <w:r>
          <w:t>/Botenstoffs im ist bei Morbus Parkinson</w:t>
        </w:r>
        <w:r w:rsidRPr="004A7C4B">
          <w:t xml:space="preserve"> vermindert</w:t>
        </w:r>
        <w:r>
          <w:t>?</w:t>
        </w:r>
        <w:r w:rsidRPr="004A7C4B">
          <w:t xml:space="preserve"> </w:t>
        </w:r>
      </w:ins>
    </w:p>
    <w:p w14:paraId="363E9A95" w14:textId="77777777" w:rsidR="005E2CC0" w:rsidRDefault="005E2CC0" w:rsidP="005E2CC0">
      <w:pPr>
        <w:pStyle w:val="Textkrper"/>
        <w:numPr>
          <w:ilvl w:val="0"/>
          <w:numId w:val="66"/>
        </w:numPr>
        <w:suppressAutoHyphens/>
        <w:spacing w:line="252" w:lineRule="auto"/>
        <w:rPr>
          <w:ins w:id="1229" w:author="david pedrosa" w:date="2022-02-21T12:33:00Z"/>
        </w:rPr>
      </w:pPr>
      <w:ins w:id="1230" w:author="david pedrosa" w:date="2022-02-21T12:33:00Z">
        <w:r>
          <w:t>Histamin</w:t>
        </w:r>
      </w:ins>
    </w:p>
    <w:p w14:paraId="1ABD1196" w14:textId="77777777" w:rsidR="005E2CC0" w:rsidRPr="00BE7E09" w:rsidRDefault="005E2CC0" w:rsidP="005E2CC0">
      <w:pPr>
        <w:pStyle w:val="Textkrper"/>
        <w:numPr>
          <w:ilvl w:val="0"/>
          <w:numId w:val="66"/>
        </w:numPr>
        <w:suppressAutoHyphens/>
        <w:spacing w:line="252" w:lineRule="auto"/>
        <w:rPr>
          <w:ins w:id="1231" w:author="david pedrosa" w:date="2022-02-21T12:33:00Z"/>
        </w:rPr>
      </w:pPr>
      <w:ins w:id="1232" w:author="david pedrosa" w:date="2022-02-21T12:33:00Z">
        <w:r w:rsidRPr="00BE7E09">
          <w:t>L</w:t>
        </w:r>
        <w:r>
          <w:t>-</w:t>
        </w:r>
        <w:proofErr w:type="spellStart"/>
        <w:r w:rsidRPr="00BE7E09">
          <w:t>Dopa</w:t>
        </w:r>
        <w:proofErr w:type="spellEnd"/>
      </w:ins>
    </w:p>
    <w:p w14:paraId="62585798" w14:textId="77777777" w:rsidR="005E2CC0" w:rsidRPr="00BE7E09" w:rsidRDefault="005E2CC0" w:rsidP="005E2CC0">
      <w:pPr>
        <w:pStyle w:val="Textkrper"/>
        <w:numPr>
          <w:ilvl w:val="0"/>
          <w:numId w:val="66"/>
        </w:numPr>
        <w:suppressAutoHyphens/>
        <w:spacing w:line="252" w:lineRule="auto"/>
        <w:rPr>
          <w:ins w:id="1233" w:author="david pedrosa" w:date="2022-02-21T12:33:00Z"/>
        </w:rPr>
      </w:pPr>
      <w:ins w:id="1234" w:author="david pedrosa" w:date="2022-02-21T12:33:00Z">
        <w:r w:rsidRPr="00BE7E09">
          <w:t>Azetylcholin</w:t>
        </w:r>
      </w:ins>
    </w:p>
    <w:p w14:paraId="72255395" w14:textId="77777777" w:rsidR="005E2CC0" w:rsidRPr="00BE7E09" w:rsidRDefault="005E2CC0" w:rsidP="005E2CC0">
      <w:pPr>
        <w:pStyle w:val="Textkrper"/>
        <w:numPr>
          <w:ilvl w:val="0"/>
          <w:numId w:val="66"/>
        </w:numPr>
        <w:suppressAutoHyphens/>
        <w:spacing w:line="252" w:lineRule="auto"/>
        <w:rPr>
          <w:ins w:id="1235" w:author="david pedrosa" w:date="2022-02-21T12:33:00Z"/>
        </w:rPr>
      </w:pPr>
      <w:ins w:id="1236" w:author="david pedrosa" w:date="2022-02-21T12:33:00Z">
        <w:r w:rsidRPr="00BE7E09">
          <w:t>Dopamin</w:t>
        </w:r>
      </w:ins>
    </w:p>
    <w:p w14:paraId="1D047484" w14:textId="77777777" w:rsidR="005E2CC0" w:rsidRDefault="005E2CC0" w:rsidP="005E2CC0">
      <w:pPr>
        <w:pStyle w:val="Textkrper"/>
        <w:suppressAutoHyphens/>
        <w:spacing w:line="252" w:lineRule="auto"/>
        <w:rPr>
          <w:ins w:id="1237" w:author="david pedrosa" w:date="2022-02-21T12:33:00Z"/>
        </w:rPr>
      </w:pPr>
    </w:p>
    <w:p w14:paraId="4EF6A952" w14:textId="77777777" w:rsidR="005E2CC0" w:rsidRPr="004A7C4B" w:rsidRDefault="005E2CC0" w:rsidP="005E2CC0">
      <w:pPr>
        <w:rPr>
          <w:ins w:id="1238" w:author="david pedrosa" w:date="2022-02-21T12:33:00Z"/>
        </w:rPr>
      </w:pPr>
      <w:ins w:id="1239" w:author="david pedrosa" w:date="2022-02-21T12:33:00Z">
        <w:r w:rsidRPr="004A7C4B">
          <w:t xml:space="preserve">Welche </w:t>
        </w:r>
        <w:r w:rsidRPr="001C48AC">
          <w:rPr>
            <w:u w:val="single"/>
          </w:rPr>
          <w:t xml:space="preserve">Hauptsymptome </w:t>
        </w:r>
        <w:r w:rsidRPr="004A7C4B">
          <w:t xml:space="preserve">werden der typischen Form des Morbus Parkinson zugeschrieben? </w:t>
        </w:r>
      </w:ins>
    </w:p>
    <w:p w14:paraId="67CA7F8F" w14:textId="77777777" w:rsidR="005E2CC0" w:rsidRPr="00D827EE" w:rsidRDefault="005E2CC0" w:rsidP="005E2CC0">
      <w:pPr>
        <w:pStyle w:val="Textkrper"/>
        <w:numPr>
          <w:ilvl w:val="0"/>
          <w:numId w:val="66"/>
        </w:numPr>
        <w:suppressAutoHyphens/>
        <w:spacing w:line="252" w:lineRule="auto"/>
        <w:rPr>
          <w:ins w:id="1240" w:author="david pedrosa" w:date="2022-02-21T12:33:00Z"/>
        </w:rPr>
      </w:pPr>
      <w:ins w:id="1241" w:author="david pedrosa" w:date="2022-02-21T12:33:00Z">
        <w:r w:rsidRPr="00D827EE">
          <w:t>Bewegungsarmut (Hypokinese), manchmal bis hin zu einer Bewegungslosigkeit (Akinese) bzw. Verlangsamung der Bewegungen (Bradykinese)</w:t>
        </w:r>
      </w:ins>
    </w:p>
    <w:p w14:paraId="5E8C89CF" w14:textId="77777777" w:rsidR="005E2CC0" w:rsidRPr="005F4DBC" w:rsidRDefault="005E2CC0" w:rsidP="005E2CC0">
      <w:pPr>
        <w:pStyle w:val="Textkrper"/>
        <w:numPr>
          <w:ilvl w:val="0"/>
          <w:numId w:val="66"/>
        </w:numPr>
        <w:suppressAutoHyphens/>
        <w:spacing w:line="252" w:lineRule="auto"/>
        <w:rPr>
          <w:ins w:id="1242" w:author="david pedrosa" w:date="2022-02-21T12:33:00Z"/>
        </w:rPr>
      </w:pPr>
      <w:ins w:id="1243" w:author="david pedrosa" w:date="2022-02-21T12:33:00Z">
        <w:r w:rsidRPr="004A7C4B">
          <w:lastRenderedPageBreak/>
          <w:t>Schlafstörungen</w:t>
        </w:r>
      </w:ins>
    </w:p>
    <w:p w14:paraId="508FA383" w14:textId="77777777" w:rsidR="005E2CC0" w:rsidRPr="005F4DBC" w:rsidRDefault="005E2CC0" w:rsidP="005E2CC0">
      <w:pPr>
        <w:pStyle w:val="Textkrper"/>
        <w:numPr>
          <w:ilvl w:val="0"/>
          <w:numId w:val="66"/>
        </w:numPr>
        <w:suppressAutoHyphens/>
        <w:spacing w:line="252" w:lineRule="auto"/>
        <w:rPr>
          <w:ins w:id="1244" w:author="david pedrosa" w:date="2022-02-21T12:33:00Z"/>
        </w:rPr>
      </w:pPr>
      <w:ins w:id="1245" w:author="david pedrosa" w:date="2022-02-21T12:33:00Z">
        <w:r w:rsidRPr="004A7C4B">
          <w:t>Demenz</w:t>
        </w:r>
      </w:ins>
    </w:p>
    <w:p w14:paraId="3180C636" w14:textId="77777777" w:rsidR="005E2CC0" w:rsidRPr="005F4DBC" w:rsidRDefault="005E2CC0" w:rsidP="005E2CC0">
      <w:pPr>
        <w:pStyle w:val="Textkrper"/>
        <w:numPr>
          <w:ilvl w:val="0"/>
          <w:numId w:val="66"/>
        </w:numPr>
        <w:suppressAutoHyphens/>
        <w:spacing w:line="252" w:lineRule="auto"/>
        <w:rPr>
          <w:ins w:id="1246" w:author="david pedrosa" w:date="2022-02-21T12:33:00Z"/>
        </w:rPr>
      </w:pPr>
      <w:ins w:id="1247" w:author="david pedrosa" w:date="2022-02-21T12:33:00Z">
        <w:r w:rsidRPr="004A7C4B">
          <w:t>Dyspnoe/Atemnot</w:t>
        </w:r>
      </w:ins>
    </w:p>
    <w:p w14:paraId="3440D57E" w14:textId="77777777" w:rsidR="005E2CC0" w:rsidRPr="005F4DBC" w:rsidRDefault="005E2CC0" w:rsidP="005E2CC0">
      <w:pPr>
        <w:pStyle w:val="Textkrper"/>
        <w:numPr>
          <w:ilvl w:val="0"/>
          <w:numId w:val="66"/>
        </w:numPr>
        <w:suppressAutoHyphens/>
        <w:spacing w:line="252" w:lineRule="auto"/>
        <w:rPr>
          <w:ins w:id="1248" w:author="david pedrosa" w:date="2022-02-21T12:33:00Z"/>
        </w:rPr>
      </w:pPr>
      <w:ins w:id="1249" w:author="david pedrosa" w:date="2022-02-21T12:33:00Z">
        <w:r w:rsidRPr="004A7C4B">
          <w:t>Verdauungsstörungen</w:t>
        </w:r>
      </w:ins>
    </w:p>
    <w:p w14:paraId="364B0E61" w14:textId="77777777" w:rsidR="005E2CC0" w:rsidRPr="005F4DBC" w:rsidRDefault="005E2CC0" w:rsidP="005E2CC0">
      <w:pPr>
        <w:pStyle w:val="Textkrper"/>
        <w:numPr>
          <w:ilvl w:val="0"/>
          <w:numId w:val="66"/>
        </w:numPr>
        <w:suppressAutoHyphens/>
        <w:spacing w:line="252" w:lineRule="auto"/>
        <w:rPr>
          <w:ins w:id="1250" w:author="david pedrosa" w:date="2022-02-21T12:33:00Z"/>
        </w:rPr>
      </w:pPr>
      <w:ins w:id="1251" w:author="david pedrosa" w:date="2022-02-21T12:33:00Z">
        <w:r w:rsidRPr="004A7C4B">
          <w:t>Depressionen</w:t>
        </w:r>
      </w:ins>
    </w:p>
    <w:p w14:paraId="78735D47" w14:textId="77777777" w:rsidR="005E2CC0" w:rsidRDefault="005E2CC0" w:rsidP="005E2CC0">
      <w:pPr>
        <w:pStyle w:val="Textkrper"/>
        <w:numPr>
          <w:ilvl w:val="0"/>
          <w:numId w:val="66"/>
        </w:numPr>
        <w:suppressAutoHyphens/>
        <w:spacing w:line="252" w:lineRule="auto"/>
        <w:rPr>
          <w:ins w:id="1252" w:author="david pedrosa" w:date="2022-02-21T12:33:00Z"/>
        </w:rPr>
      </w:pPr>
      <w:ins w:id="1253" w:author="david pedrosa" w:date="2022-02-21T12:33:00Z">
        <w:r w:rsidRPr="004A7C4B">
          <w:t>Inkontinenz/Blasenschwäche</w:t>
        </w:r>
      </w:ins>
    </w:p>
    <w:p w14:paraId="7CCE55EA" w14:textId="77777777" w:rsidR="005E2CC0" w:rsidRPr="00D827EE" w:rsidRDefault="005E2CC0" w:rsidP="005E2CC0">
      <w:pPr>
        <w:pStyle w:val="Textkrper"/>
        <w:numPr>
          <w:ilvl w:val="0"/>
          <w:numId w:val="66"/>
        </w:numPr>
        <w:suppressAutoHyphens/>
        <w:spacing w:line="252" w:lineRule="auto"/>
        <w:rPr>
          <w:ins w:id="1254" w:author="david pedrosa" w:date="2022-02-21T12:33:00Z"/>
        </w:rPr>
      </w:pPr>
      <w:ins w:id="1255" w:author="david pedrosa" w:date="2022-02-21T12:33:00Z">
        <w:r w:rsidRPr="00D827EE">
          <w:t>Muskelsteifheit (Rigor)</w:t>
        </w:r>
      </w:ins>
    </w:p>
    <w:p w14:paraId="12C2EC38" w14:textId="77777777" w:rsidR="005E2CC0" w:rsidRPr="005F4DBC" w:rsidRDefault="005E2CC0" w:rsidP="005E2CC0">
      <w:pPr>
        <w:pStyle w:val="Textkrper"/>
        <w:numPr>
          <w:ilvl w:val="0"/>
          <w:numId w:val="66"/>
        </w:numPr>
        <w:suppressAutoHyphens/>
        <w:spacing w:line="252" w:lineRule="auto"/>
        <w:rPr>
          <w:ins w:id="1256" w:author="david pedrosa" w:date="2022-02-21T12:33:00Z"/>
        </w:rPr>
      </w:pPr>
      <w:ins w:id="1257" w:author="david pedrosa" w:date="2022-02-21T12:33:00Z">
        <w:r w:rsidRPr="004A7C4B">
          <w:t>Riechstörungen</w:t>
        </w:r>
      </w:ins>
    </w:p>
    <w:p w14:paraId="5AECDDB5" w14:textId="77777777" w:rsidR="005E2CC0" w:rsidRPr="005F4DBC" w:rsidRDefault="005E2CC0" w:rsidP="005E2CC0">
      <w:pPr>
        <w:pStyle w:val="Textkrper"/>
        <w:numPr>
          <w:ilvl w:val="0"/>
          <w:numId w:val="66"/>
        </w:numPr>
        <w:suppressAutoHyphens/>
        <w:spacing w:line="252" w:lineRule="auto"/>
        <w:rPr>
          <w:ins w:id="1258" w:author="david pedrosa" w:date="2022-02-21T12:33:00Z"/>
        </w:rPr>
      </w:pPr>
      <w:ins w:id="1259" w:author="david pedrosa" w:date="2022-02-21T12:33:00Z">
        <w:r w:rsidRPr="004A7C4B">
          <w:t>Müdigkeit</w:t>
        </w:r>
      </w:ins>
    </w:p>
    <w:p w14:paraId="4C025FE4" w14:textId="77777777" w:rsidR="005E2CC0" w:rsidRDefault="005E2CC0" w:rsidP="005E2CC0">
      <w:pPr>
        <w:pStyle w:val="Textkrper"/>
        <w:numPr>
          <w:ilvl w:val="0"/>
          <w:numId w:val="66"/>
        </w:numPr>
        <w:suppressAutoHyphens/>
        <w:spacing w:line="252" w:lineRule="auto"/>
        <w:rPr>
          <w:ins w:id="1260" w:author="david pedrosa" w:date="2022-02-21T12:33:00Z"/>
        </w:rPr>
      </w:pPr>
      <w:ins w:id="1261" w:author="david pedrosa" w:date="2022-02-21T12:33:00Z">
        <w:r w:rsidRPr="004A7C4B">
          <w:t>Psychosen</w:t>
        </w:r>
      </w:ins>
    </w:p>
    <w:p w14:paraId="12258054" w14:textId="77777777" w:rsidR="005E2CC0" w:rsidRDefault="005E2CC0" w:rsidP="005E2CC0">
      <w:pPr>
        <w:pStyle w:val="Textkrper"/>
        <w:numPr>
          <w:ilvl w:val="0"/>
          <w:numId w:val="66"/>
        </w:numPr>
        <w:suppressAutoHyphens/>
        <w:spacing w:line="252" w:lineRule="auto"/>
        <w:rPr>
          <w:ins w:id="1262" w:author="david pedrosa" w:date="2022-02-21T12:33:00Z"/>
        </w:rPr>
      </w:pPr>
      <w:ins w:id="1263" w:author="david pedrosa" w:date="2022-02-21T12:33:00Z">
        <w:r w:rsidRPr="00D827EE">
          <w:t>Zittern (Tremor)</w:t>
        </w:r>
      </w:ins>
    </w:p>
    <w:p w14:paraId="43B8C978" w14:textId="77777777" w:rsidR="005E2CC0" w:rsidRDefault="005E2CC0" w:rsidP="005E2CC0">
      <w:pPr>
        <w:pStyle w:val="Textkrper"/>
        <w:numPr>
          <w:ilvl w:val="1"/>
          <w:numId w:val="66"/>
        </w:numPr>
        <w:suppressAutoHyphens/>
        <w:spacing w:line="252" w:lineRule="auto"/>
        <w:rPr>
          <w:ins w:id="1264" w:author="david pedrosa" w:date="2022-02-21T12:33:00Z"/>
        </w:rPr>
      </w:pPr>
      <w:ins w:id="1265" w:author="david pedrosa" w:date="2022-02-21T12:33:00Z">
        <w:r>
          <w:t>Wann tritt das Zittern (Tremor) bei Menschen mit Morbus Parkinson vor allem auf?</w:t>
        </w:r>
      </w:ins>
    </w:p>
    <w:p w14:paraId="2315C7DA" w14:textId="77777777" w:rsidR="005E2CC0" w:rsidRDefault="005E2CC0" w:rsidP="005E2CC0">
      <w:pPr>
        <w:pStyle w:val="Textkrper"/>
        <w:numPr>
          <w:ilvl w:val="2"/>
          <w:numId w:val="66"/>
        </w:numPr>
        <w:suppressAutoHyphens/>
        <w:spacing w:line="252" w:lineRule="auto"/>
        <w:rPr>
          <w:ins w:id="1266" w:author="david pedrosa" w:date="2022-02-21T12:33:00Z"/>
        </w:rPr>
      </w:pPr>
      <w:ins w:id="1267" w:author="david pedrosa" w:date="2022-02-21T12:33:00Z">
        <w:r>
          <w:t xml:space="preserve">In Ruhe </w:t>
        </w:r>
      </w:ins>
    </w:p>
    <w:p w14:paraId="15A0C612" w14:textId="77777777" w:rsidR="005E2CC0" w:rsidRDefault="005E2CC0" w:rsidP="005E2CC0">
      <w:pPr>
        <w:pStyle w:val="Textkrper"/>
        <w:numPr>
          <w:ilvl w:val="2"/>
          <w:numId w:val="66"/>
        </w:numPr>
        <w:suppressAutoHyphens/>
        <w:spacing w:line="252" w:lineRule="auto"/>
        <w:rPr>
          <w:ins w:id="1268" w:author="david pedrosa" w:date="2022-02-21T12:33:00Z"/>
        </w:rPr>
      </w:pPr>
      <w:ins w:id="1269" w:author="david pedrosa" w:date="2022-02-21T12:33:00Z">
        <w:r>
          <w:t>Bei Bewegung</w:t>
        </w:r>
      </w:ins>
    </w:p>
    <w:p w14:paraId="53DB6C24" w14:textId="77777777" w:rsidR="005E2CC0" w:rsidRPr="00D827EE" w:rsidRDefault="005E2CC0" w:rsidP="005E2CC0">
      <w:pPr>
        <w:pStyle w:val="Textkrper"/>
        <w:numPr>
          <w:ilvl w:val="2"/>
          <w:numId w:val="66"/>
        </w:numPr>
        <w:suppressAutoHyphens/>
        <w:spacing w:line="252" w:lineRule="auto"/>
        <w:rPr>
          <w:ins w:id="1270" w:author="david pedrosa" w:date="2022-02-21T12:33:00Z"/>
        </w:rPr>
      </w:pPr>
      <w:ins w:id="1271" w:author="david pedrosa" w:date="2022-02-21T12:33:00Z">
        <w:r>
          <w:t>Beim Vorhalten der Hände</w:t>
        </w:r>
      </w:ins>
    </w:p>
    <w:p w14:paraId="23D0857C" w14:textId="77777777" w:rsidR="005E2CC0" w:rsidRPr="005F4DBC" w:rsidRDefault="005E2CC0" w:rsidP="005E2CC0">
      <w:pPr>
        <w:pStyle w:val="Textkrper"/>
        <w:numPr>
          <w:ilvl w:val="0"/>
          <w:numId w:val="66"/>
        </w:numPr>
        <w:suppressAutoHyphens/>
        <w:spacing w:line="252" w:lineRule="auto"/>
        <w:rPr>
          <w:ins w:id="1272" w:author="david pedrosa" w:date="2022-02-21T12:33:00Z"/>
        </w:rPr>
      </w:pPr>
      <w:ins w:id="1273" w:author="david pedrosa" w:date="2022-02-21T12:33:00Z">
        <w:r w:rsidRPr="004A7C4B">
          <w:t>Verhaltensstörungen</w:t>
        </w:r>
      </w:ins>
    </w:p>
    <w:p w14:paraId="119DA8D0" w14:textId="77777777" w:rsidR="005E2CC0" w:rsidRPr="005F4DBC" w:rsidRDefault="005E2CC0" w:rsidP="005E2CC0">
      <w:pPr>
        <w:pStyle w:val="Textkrper"/>
        <w:numPr>
          <w:ilvl w:val="0"/>
          <w:numId w:val="66"/>
        </w:numPr>
        <w:suppressAutoHyphens/>
        <w:spacing w:line="252" w:lineRule="auto"/>
        <w:rPr>
          <w:ins w:id="1274" w:author="david pedrosa" w:date="2022-02-21T12:33:00Z"/>
        </w:rPr>
      </w:pPr>
      <w:ins w:id="1275" w:author="david pedrosa" w:date="2022-02-21T12:33:00Z">
        <w:r w:rsidRPr="004A7C4B">
          <w:t>Schmerzen</w:t>
        </w:r>
      </w:ins>
    </w:p>
    <w:p w14:paraId="6861E0F8" w14:textId="77777777" w:rsidR="005E2CC0" w:rsidRPr="005F4DBC" w:rsidRDefault="005E2CC0" w:rsidP="005E2CC0">
      <w:pPr>
        <w:pStyle w:val="Textkrper"/>
        <w:numPr>
          <w:ilvl w:val="0"/>
          <w:numId w:val="66"/>
        </w:numPr>
        <w:suppressAutoHyphens/>
        <w:spacing w:line="252" w:lineRule="auto"/>
        <w:rPr>
          <w:ins w:id="1276" w:author="david pedrosa" w:date="2022-02-21T12:33:00Z"/>
        </w:rPr>
      </w:pPr>
      <w:ins w:id="1277" w:author="david pedrosa" w:date="2022-02-21T12:33:00Z">
        <w:r w:rsidRPr="004A7C4B">
          <w:t>Eisenmangel</w:t>
        </w:r>
      </w:ins>
    </w:p>
    <w:p w14:paraId="0E0066C9" w14:textId="77777777" w:rsidR="005E2CC0" w:rsidRDefault="005E2CC0" w:rsidP="005E2CC0">
      <w:pPr>
        <w:rPr>
          <w:ins w:id="1278" w:author="david pedrosa" w:date="2022-02-21T12:33:00Z"/>
        </w:rPr>
      </w:pPr>
    </w:p>
    <w:p w14:paraId="4073D495" w14:textId="77777777" w:rsidR="005E2CC0" w:rsidRDefault="005E2CC0" w:rsidP="005E2CC0">
      <w:pPr>
        <w:rPr>
          <w:ins w:id="1279" w:author="david pedrosa" w:date="2022-02-21T12:33:00Z"/>
        </w:rPr>
      </w:pPr>
      <w:ins w:id="1280" w:author="david pedrosa" w:date="2022-02-21T12:33:00Z">
        <w:r>
          <w:t xml:space="preserve">Darüber hinaus sind noch weitere Symptome mit dem Morbus Parkinson vergesellschaftet. Kreuzen Sie im Folgenden diese Symptome an. </w:t>
        </w:r>
      </w:ins>
    </w:p>
    <w:p w14:paraId="36AF2E5F" w14:textId="77777777" w:rsidR="005E2CC0" w:rsidRPr="00BC0B63" w:rsidRDefault="005E2CC0" w:rsidP="005E2CC0">
      <w:pPr>
        <w:pStyle w:val="Textkrper"/>
        <w:numPr>
          <w:ilvl w:val="0"/>
          <w:numId w:val="66"/>
        </w:numPr>
        <w:suppressAutoHyphens/>
        <w:spacing w:line="252" w:lineRule="auto"/>
        <w:rPr>
          <w:ins w:id="1281" w:author="david pedrosa" w:date="2022-02-21T12:33:00Z"/>
        </w:rPr>
      </w:pPr>
      <w:ins w:id="1282" w:author="david pedrosa" w:date="2022-02-21T12:33:00Z">
        <w:r w:rsidRPr="00BC0B63">
          <w:t>Schmerzen</w:t>
        </w:r>
      </w:ins>
    </w:p>
    <w:p w14:paraId="7992CEF8" w14:textId="77777777" w:rsidR="005E2CC0" w:rsidRDefault="005E2CC0" w:rsidP="005E2CC0">
      <w:pPr>
        <w:pStyle w:val="Textkrper"/>
        <w:numPr>
          <w:ilvl w:val="0"/>
          <w:numId w:val="66"/>
        </w:numPr>
        <w:suppressAutoHyphens/>
        <w:spacing w:line="252" w:lineRule="auto"/>
        <w:rPr>
          <w:ins w:id="1283" w:author="david pedrosa" w:date="2022-02-21T12:33:00Z"/>
        </w:rPr>
      </w:pPr>
      <w:ins w:id="1284" w:author="david pedrosa" w:date="2022-02-21T12:33:00Z">
        <w:r w:rsidRPr="00BC0B63">
          <w:t>Halsschmerzen</w:t>
        </w:r>
      </w:ins>
    </w:p>
    <w:p w14:paraId="101B05D8" w14:textId="77777777" w:rsidR="005E2CC0" w:rsidRPr="00BC0B63" w:rsidRDefault="005E2CC0" w:rsidP="005E2CC0">
      <w:pPr>
        <w:pStyle w:val="Textkrper"/>
        <w:numPr>
          <w:ilvl w:val="0"/>
          <w:numId w:val="66"/>
        </w:numPr>
        <w:suppressAutoHyphens/>
        <w:spacing w:line="252" w:lineRule="auto"/>
        <w:rPr>
          <w:ins w:id="1285" w:author="david pedrosa" w:date="2022-02-21T12:33:00Z"/>
        </w:rPr>
      </w:pPr>
      <w:ins w:id="1286" w:author="david pedrosa" w:date="2022-02-21T12:33:00Z">
        <w:r>
          <w:t>Riechstörungen</w:t>
        </w:r>
      </w:ins>
    </w:p>
    <w:p w14:paraId="77BBEBC8" w14:textId="77777777" w:rsidR="005E2CC0" w:rsidRDefault="005E2CC0" w:rsidP="005E2CC0">
      <w:pPr>
        <w:pStyle w:val="Textkrper"/>
        <w:numPr>
          <w:ilvl w:val="0"/>
          <w:numId w:val="66"/>
        </w:numPr>
        <w:suppressAutoHyphens/>
        <w:spacing w:line="252" w:lineRule="auto"/>
        <w:rPr>
          <w:ins w:id="1287" w:author="david pedrosa" w:date="2022-02-21T12:33:00Z"/>
        </w:rPr>
      </w:pPr>
      <w:ins w:id="1288" w:author="david pedrosa" w:date="2022-02-21T12:33:00Z">
        <w:r w:rsidRPr="00BC0B63">
          <w:t>Übelkeit</w:t>
        </w:r>
      </w:ins>
    </w:p>
    <w:p w14:paraId="7F516052" w14:textId="77777777" w:rsidR="005E2CC0" w:rsidRPr="00BC0B63" w:rsidRDefault="005E2CC0" w:rsidP="005E2CC0">
      <w:pPr>
        <w:pStyle w:val="Textkrper"/>
        <w:numPr>
          <w:ilvl w:val="0"/>
          <w:numId w:val="66"/>
        </w:numPr>
        <w:suppressAutoHyphens/>
        <w:spacing w:line="252" w:lineRule="auto"/>
        <w:rPr>
          <w:ins w:id="1289" w:author="david pedrosa" w:date="2022-02-21T12:33:00Z"/>
        </w:rPr>
      </w:pPr>
      <w:ins w:id="1290" w:author="david pedrosa" w:date="2022-02-21T12:33:00Z">
        <w:r>
          <w:t>Demenz</w:t>
        </w:r>
      </w:ins>
    </w:p>
    <w:p w14:paraId="6FE935FA" w14:textId="77777777" w:rsidR="005E2CC0" w:rsidRPr="00BC0B63" w:rsidRDefault="005E2CC0" w:rsidP="005E2CC0">
      <w:pPr>
        <w:pStyle w:val="Textkrper"/>
        <w:numPr>
          <w:ilvl w:val="0"/>
          <w:numId w:val="66"/>
        </w:numPr>
        <w:suppressAutoHyphens/>
        <w:spacing w:line="252" w:lineRule="auto"/>
        <w:rPr>
          <w:ins w:id="1291" w:author="david pedrosa" w:date="2022-02-21T12:33:00Z"/>
        </w:rPr>
      </w:pPr>
      <w:ins w:id="1292" w:author="david pedrosa" w:date="2022-02-21T12:33:00Z">
        <w:r w:rsidRPr="00BC0B63">
          <w:t>Atemlosigkeit</w:t>
        </w:r>
      </w:ins>
    </w:p>
    <w:p w14:paraId="60C8B254" w14:textId="77777777" w:rsidR="005E2CC0" w:rsidRPr="00BC0B63" w:rsidRDefault="005E2CC0" w:rsidP="005E2CC0">
      <w:pPr>
        <w:pStyle w:val="Textkrper"/>
        <w:numPr>
          <w:ilvl w:val="0"/>
          <w:numId w:val="66"/>
        </w:numPr>
        <w:suppressAutoHyphens/>
        <w:spacing w:line="252" w:lineRule="auto"/>
        <w:rPr>
          <w:ins w:id="1293" w:author="david pedrosa" w:date="2022-02-21T12:33:00Z"/>
        </w:rPr>
      </w:pPr>
      <w:ins w:id="1294" w:author="david pedrosa" w:date="2022-02-21T12:33:00Z">
        <w:r w:rsidRPr="00BC0B63">
          <w:t>Gewichtsverlust</w:t>
        </w:r>
      </w:ins>
    </w:p>
    <w:p w14:paraId="0E6E19C2" w14:textId="77777777" w:rsidR="005E2CC0" w:rsidRPr="00BC0B63" w:rsidRDefault="005E2CC0" w:rsidP="005E2CC0">
      <w:pPr>
        <w:pStyle w:val="Textkrper"/>
        <w:numPr>
          <w:ilvl w:val="0"/>
          <w:numId w:val="66"/>
        </w:numPr>
        <w:suppressAutoHyphens/>
        <w:spacing w:line="252" w:lineRule="auto"/>
        <w:rPr>
          <w:ins w:id="1295" w:author="david pedrosa" w:date="2022-02-21T12:33:00Z"/>
        </w:rPr>
      </w:pPr>
      <w:ins w:id="1296" w:author="david pedrosa" w:date="2022-02-21T12:33:00Z">
        <w:r w:rsidRPr="00BC0B63">
          <w:t>Erschöpfung</w:t>
        </w:r>
      </w:ins>
    </w:p>
    <w:p w14:paraId="30DEE7C4" w14:textId="77777777" w:rsidR="005E2CC0" w:rsidRDefault="005E2CC0" w:rsidP="005E2CC0">
      <w:pPr>
        <w:pStyle w:val="Textkrper"/>
        <w:numPr>
          <w:ilvl w:val="0"/>
          <w:numId w:val="66"/>
        </w:numPr>
        <w:suppressAutoHyphens/>
        <w:spacing w:line="252" w:lineRule="auto"/>
        <w:rPr>
          <w:ins w:id="1297" w:author="david pedrosa" w:date="2022-02-21T12:33:00Z"/>
        </w:rPr>
      </w:pPr>
      <w:ins w:id="1298" w:author="david pedrosa" w:date="2022-02-21T12:33:00Z">
        <w:r w:rsidRPr="00BC0B63">
          <w:t>Gelenkschmerzen</w:t>
        </w:r>
      </w:ins>
    </w:p>
    <w:p w14:paraId="726E1E32" w14:textId="77777777" w:rsidR="005E2CC0" w:rsidRPr="00BC0B63" w:rsidRDefault="005E2CC0" w:rsidP="005E2CC0">
      <w:pPr>
        <w:pStyle w:val="Textkrper"/>
        <w:numPr>
          <w:ilvl w:val="0"/>
          <w:numId w:val="66"/>
        </w:numPr>
        <w:suppressAutoHyphens/>
        <w:spacing w:line="252" w:lineRule="auto"/>
        <w:rPr>
          <w:ins w:id="1299" w:author="david pedrosa" w:date="2022-02-21T12:33:00Z"/>
        </w:rPr>
      </w:pPr>
      <w:ins w:id="1300" w:author="david pedrosa" w:date="2022-02-21T12:33:00Z">
        <w:r>
          <w:t>Schlafstörungen</w:t>
        </w:r>
      </w:ins>
    </w:p>
    <w:p w14:paraId="058955C2" w14:textId="77777777" w:rsidR="005E2CC0" w:rsidRPr="00BC0B63" w:rsidRDefault="005E2CC0" w:rsidP="005E2CC0">
      <w:pPr>
        <w:pStyle w:val="Textkrper"/>
        <w:numPr>
          <w:ilvl w:val="0"/>
          <w:numId w:val="66"/>
        </w:numPr>
        <w:suppressAutoHyphens/>
        <w:spacing w:line="252" w:lineRule="auto"/>
        <w:rPr>
          <w:ins w:id="1301" w:author="david pedrosa" w:date="2022-02-21T12:33:00Z"/>
        </w:rPr>
      </w:pPr>
      <w:ins w:id="1302" w:author="david pedrosa" w:date="2022-02-21T12:33:00Z">
        <w:r w:rsidRPr="00BC0B63">
          <w:t>Brennende Augen</w:t>
        </w:r>
      </w:ins>
    </w:p>
    <w:p w14:paraId="00ABB50B" w14:textId="77777777" w:rsidR="005E2CC0" w:rsidRDefault="005E2CC0" w:rsidP="005E2CC0">
      <w:pPr>
        <w:pStyle w:val="Textkrper"/>
        <w:numPr>
          <w:ilvl w:val="0"/>
          <w:numId w:val="66"/>
        </w:numPr>
        <w:suppressAutoHyphens/>
        <w:spacing w:line="252" w:lineRule="auto"/>
        <w:rPr>
          <w:ins w:id="1303" w:author="david pedrosa" w:date="2022-02-21T12:33:00Z"/>
        </w:rPr>
      </w:pPr>
      <w:ins w:id="1304" w:author="david pedrosa" w:date="2022-02-21T12:33:00Z">
        <w:r>
          <w:t>Inkontinenz/Blasenschwäche</w:t>
        </w:r>
      </w:ins>
    </w:p>
    <w:p w14:paraId="564D1800" w14:textId="77777777" w:rsidR="005E2CC0" w:rsidRPr="00BC0B63" w:rsidRDefault="005E2CC0" w:rsidP="005E2CC0">
      <w:pPr>
        <w:pStyle w:val="Textkrper"/>
        <w:numPr>
          <w:ilvl w:val="0"/>
          <w:numId w:val="66"/>
        </w:numPr>
        <w:suppressAutoHyphens/>
        <w:spacing w:line="252" w:lineRule="auto"/>
        <w:rPr>
          <w:ins w:id="1305" w:author="david pedrosa" w:date="2022-02-21T12:33:00Z"/>
        </w:rPr>
      </w:pPr>
      <w:ins w:id="1306" w:author="david pedrosa" w:date="2022-02-21T12:33:00Z">
        <w:r w:rsidRPr="00BC0B63">
          <w:t>Kurzatmigkeit</w:t>
        </w:r>
      </w:ins>
    </w:p>
    <w:p w14:paraId="669E89E5" w14:textId="77777777" w:rsidR="005E2CC0" w:rsidRPr="00BC0B63" w:rsidRDefault="005E2CC0" w:rsidP="005E2CC0">
      <w:pPr>
        <w:pStyle w:val="Textkrper"/>
        <w:numPr>
          <w:ilvl w:val="0"/>
          <w:numId w:val="66"/>
        </w:numPr>
        <w:suppressAutoHyphens/>
        <w:spacing w:line="252" w:lineRule="auto"/>
        <w:rPr>
          <w:ins w:id="1307" w:author="david pedrosa" w:date="2022-02-21T12:33:00Z"/>
        </w:rPr>
      </w:pPr>
      <w:ins w:id="1308" w:author="david pedrosa" w:date="2022-02-21T12:33:00Z">
        <w:r w:rsidRPr="00BC0B63">
          <w:lastRenderedPageBreak/>
          <w:t>Kopfschmerzen</w:t>
        </w:r>
      </w:ins>
    </w:p>
    <w:p w14:paraId="6B1D0FF3" w14:textId="77777777" w:rsidR="005E2CC0" w:rsidRPr="00BC0B63" w:rsidRDefault="005E2CC0" w:rsidP="005E2CC0">
      <w:pPr>
        <w:pStyle w:val="Textkrper"/>
        <w:numPr>
          <w:ilvl w:val="0"/>
          <w:numId w:val="66"/>
        </w:numPr>
        <w:suppressAutoHyphens/>
        <w:spacing w:line="252" w:lineRule="auto"/>
        <w:rPr>
          <w:ins w:id="1309" w:author="david pedrosa" w:date="2022-02-21T12:33:00Z"/>
        </w:rPr>
      </w:pPr>
      <w:ins w:id="1310" w:author="david pedrosa" w:date="2022-02-21T12:33:00Z">
        <w:r w:rsidRPr="00BC0B63">
          <w:t>Verdauungsprobleme</w:t>
        </w:r>
      </w:ins>
    </w:p>
    <w:p w14:paraId="54F9BD7C" w14:textId="77777777" w:rsidR="005E2CC0" w:rsidRDefault="005E2CC0" w:rsidP="005E2CC0">
      <w:pPr>
        <w:pStyle w:val="Textkrper"/>
        <w:numPr>
          <w:ilvl w:val="0"/>
          <w:numId w:val="66"/>
        </w:numPr>
        <w:suppressAutoHyphens/>
        <w:spacing w:line="252" w:lineRule="auto"/>
        <w:rPr>
          <w:ins w:id="1311" w:author="david pedrosa" w:date="2022-02-21T12:33:00Z"/>
        </w:rPr>
      </w:pPr>
      <w:ins w:id="1312" w:author="david pedrosa" w:date="2022-02-21T12:33:00Z">
        <w:r w:rsidRPr="00BC0B63">
          <w:t>Schlafstörungen</w:t>
        </w:r>
      </w:ins>
    </w:p>
    <w:p w14:paraId="0BE72095" w14:textId="77777777" w:rsidR="005E2CC0" w:rsidRPr="00BC0B63" w:rsidRDefault="005E2CC0" w:rsidP="005E2CC0">
      <w:pPr>
        <w:pStyle w:val="Textkrper"/>
        <w:numPr>
          <w:ilvl w:val="0"/>
          <w:numId w:val="66"/>
        </w:numPr>
        <w:suppressAutoHyphens/>
        <w:spacing w:line="252" w:lineRule="auto"/>
        <w:rPr>
          <w:ins w:id="1313" w:author="david pedrosa" w:date="2022-02-21T12:33:00Z"/>
        </w:rPr>
      </w:pPr>
      <w:ins w:id="1314" w:author="david pedrosa" w:date="2022-02-21T12:33:00Z">
        <w:r>
          <w:t>Psychosen</w:t>
        </w:r>
      </w:ins>
    </w:p>
    <w:p w14:paraId="3CD9A223" w14:textId="77777777" w:rsidR="005E2CC0" w:rsidRPr="00BC0B63" w:rsidRDefault="005E2CC0" w:rsidP="005E2CC0">
      <w:pPr>
        <w:pStyle w:val="Textkrper"/>
        <w:numPr>
          <w:ilvl w:val="0"/>
          <w:numId w:val="66"/>
        </w:numPr>
        <w:suppressAutoHyphens/>
        <w:spacing w:line="252" w:lineRule="auto"/>
        <w:rPr>
          <w:ins w:id="1315" w:author="david pedrosa" w:date="2022-02-21T12:33:00Z"/>
        </w:rPr>
      </w:pPr>
      <w:ins w:id="1316" w:author="david pedrosa" w:date="2022-02-21T12:33:00Z">
        <w:r>
          <w:t>Verhaltensstörungen</w:t>
        </w:r>
      </w:ins>
    </w:p>
    <w:p w14:paraId="042DE06D" w14:textId="77777777" w:rsidR="005E2CC0" w:rsidRDefault="005E2CC0" w:rsidP="005E2CC0">
      <w:pPr>
        <w:rPr>
          <w:ins w:id="1317" w:author="david pedrosa" w:date="2022-02-21T12:33:00Z"/>
        </w:rPr>
      </w:pPr>
    </w:p>
    <w:p w14:paraId="6F07628D" w14:textId="77777777" w:rsidR="005E2CC0" w:rsidRDefault="005E2CC0" w:rsidP="005E2CC0">
      <w:pPr>
        <w:rPr>
          <w:ins w:id="1318" w:author="david pedrosa" w:date="2022-02-21T12:33:00Z"/>
        </w:rPr>
      </w:pPr>
      <w:ins w:id="1319" w:author="david pedrosa" w:date="2022-02-21T12:33:00Z">
        <w:r>
          <w:t>Gibt es einen Labortest um Parkinson zu diagnostizieren?</w:t>
        </w:r>
      </w:ins>
    </w:p>
    <w:p w14:paraId="095CBAD4" w14:textId="77777777" w:rsidR="005E2CC0" w:rsidRPr="00B3566D" w:rsidRDefault="005E2CC0" w:rsidP="005E2CC0">
      <w:pPr>
        <w:pStyle w:val="Textkrper"/>
        <w:numPr>
          <w:ilvl w:val="0"/>
          <w:numId w:val="66"/>
        </w:numPr>
        <w:suppressAutoHyphens/>
        <w:spacing w:line="252" w:lineRule="auto"/>
        <w:rPr>
          <w:ins w:id="1320" w:author="david pedrosa" w:date="2022-02-21T12:33:00Z"/>
        </w:rPr>
      </w:pPr>
      <w:ins w:id="1321" w:author="david pedrosa" w:date="2022-02-21T12:33:00Z">
        <w:r w:rsidRPr="00B3566D">
          <w:t xml:space="preserve">Nein </w:t>
        </w:r>
      </w:ins>
    </w:p>
    <w:p w14:paraId="45781761" w14:textId="77777777" w:rsidR="005E2CC0" w:rsidRPr="005F4DBC" w:rsidRDefault="005E2CC0" w:rsidP="005E2CC0">
      <w:pPr>
        <w:pStyle w:val="Textkrper"/>
        <w:numPr>
          <w:ilvl w:val="0"/>
          <w:numId w:val="66"/>
        </w:numPr>
        <w:suppressAutoHyphens/>
        <w:spacing w:line="252" w:lineRule="auto"/>
        <w:rPr>
          <w:ins w:id="1322" w:author="david pedrosa" w:date="2022-02-21T12:33:00Z"/>
        </w:rPr>
      </w:pPr>
      <w:ins w:id="1323" w:author="david pedrosa" w:date="2022-02-21T12:33:00Z">
        <w:r w:rsidRPr="00B3566D">
          <w:t>Ja</w:t>
        </w:r>
      </w:ins>
    </w:p>
    <w:p w14:paraId="2B25BF34" w14:textId="77777777" w:rsidR="005E2CC0" w:rsidRDefault="005E2CC0" w:rsidP="005E2CC0">
      <w:pPr>
        <w:rPr>
          <w:ins w:id="1324" w:author="david pedrosa" w:date="2022-02-21T12:33:00Z"/>
        </w:rPr>
      </w:pPr>
    </w:p>
    <w:p w14:paraId="6224F4FF" w14:textId="77777777" w:rsidR="005E2CC0" w:rsidRDefault="005E2CC0" w:rsidP="005E2CC0">
      <w:pPr>
        <w:rPr>
          <w:ins w:id="1325" w:author="david pedrosa" w:date="2022-02-21T12:33:00Z"/>
        </w:rPr>
      </w:pPr>
      <w:proofErr w:type="spellStart"/>
      <w:ins w:id="1326" w:author="david pedrosa" w:date="2022-02-21T12:33:00Z">
        <w:r>
          <w:t>Wieviele</w:t>
        </w:r>
        <w:proofErr w:type="spellEnd"/>
        <w:r>
          <w:t xml:space="preserve"> Stadien der Erkrankung gibt es? </w:t>
        </w:r>
      </w:ins>
    </w:p>
    <w:p w14:paraId="3ED7C2F0" w14:textId="77777777" w:rsidR="005E2CC0" w:rsidRDefault="005E2CC0" w:rsidP="005E2CC0">
      <w:pPr>
        <w:rPr>
          <w:ins w:id="1327" w:author="david pedrosa" w:date="2022-02-21T12:33:00Z"/>
        </w:rPr>
      </w:pPr>
      <w:ins w:id="1328" w:author="david pedrosa" w:date="2022-02-21T12:33:00Z">
        <w:r>
          <w:softHyphen/>
        </w:r>
        <w:r>
          <w:softHyphen/>
        </w:r>
        <w:r>
          <w:softHyphen/>
        </w:r>
        <w:r>
          <w:softHyphen/>
        </w:r>
        <w:r>
          <w:softHyphen/>
          <w:t>__________________________________________________</w:t>
        </w:r>
      </w:ins>
    </w:p>
    <w:p w14:paraId="765E4507" w14:textId="77777777" w:rsidR="005E2CC0" w:rsidRDefault="005E2CC0" w:rsidP="005E2CC0">
      <w:pPr>
        <w:rPr>
          <w:ins w:id="1329" w:author="david pedrosa" w:date="2022-02-21T12:33:00Z"/>
        </w:rPr>
      </w:pPr>
    </w:p>
    <w:p w14:paraId="198B2790" w14:textId="77777777" w:rsidR="005E2CC0" w:rsidRDefault="005E2CC0" w:rsidP="005E2CC0">
      <w:pPr>
        <w:rPr>
          <w:ins w:id="1330" w:author="david pedrosa" w:date="2022-02-21T12:33:00Z"/>
        </w:rPr>
      </w:pPr>
      <w:ins w:id="1331" w:author="david pedrosa" w:date="2022-02-21T12:33:00Z">
        <w:r>
          <w:t>Wonach werden die Stadien der Erkrankung eingeteilt?</w:t>
        </w:r>
      </w:ins>
    </w:p>
    <w:p w14:paraId="0A798945" w14:textId="77777777" w:rsidR="005E2CC0" w:rsidRDefault="005E2CC0" w:rsidP="005E2CC0">
      <w:pPr>
        <w:pStyle w:val="Textkrper"/>
        <w:numPr>
          <w:ilvl w:val="0"/>
          <w:numId w:val="66"/>
        </w:numPr>
        <w:suppressAutoHyphens/>
        <w:spacing w:line="252" w:lineRule="auto"/>
        <w:rPr>
          <w:ins w:id="1332" w:author="david pedrosa" w:date="2022-02-21T12:33:00Z"/>
        </w:rPr>
      </w:pPr>
      <w:ins w:id="1333" w:author="david pedrosa" w:date="2022-02-21T12:33:00Z">
        <w:r>
          <w:t>NYHA</w:t>
        </w:r>
      </w:ins>
    </w:p>
    <w:p w14:paraId="7393DA41" w14:textId="77777777" w:rsidR="005E2CC0" w:rsidRPr="00B3566D" w:rsidRDefault="005E2CC0" w:rsidP="005E2CC0">
      <w:pPr>
        <w:pStyle w:val="Textkrper"/>
        <w:numPr>
          <w:ilvl w:val="0"/>
          <w:numId w:val="66"/>
        </w:numPr>
        <w:suppressAutoHyphens/>
        <w:spacing w:line="252" w:lineRule="auto"/>
        <w:rPr>
          <w:ins w:id="1334" w:author="david pedrosa" w:date="2022-02-21T12:33:00Z"/>
        </w:rPr>
      </w:pPr>
      <w:proofErr w:type="spellStart"/>
      <w:ins w:id="1335" w:author="david pedrosa" w:date="2022-02-21T12:33:00Z">
        <w:r>
          <w:t>Hoehn</w:t>
        </w:r>
        <w:proofErr w:type="spellEnd"/>
        <w:r>
          <w:t xml:space="preserve"> &amp; </w:t>
        </w:r>
        <w:proofErr w:type="spellStart"/>
        <w:r>
          <w:t>Yahr</w:t>
        </w:r>
        <w:proofErr w:type="spellEnd"/>
        <w:r w:rsidRPr="00B3566D">
          <w:t xml:space="preserve"> </w:t>
        </w:r>
      </w:ins>
    </w:p>
    <w:p w14:paraId="0A28E6AE" w14:textId="77777777" w:rsidR="005E2CC0" w:rsidRDefault="005E2CC0" w:rsidP="005E2CC0">
      <w:pPr>
        <w:pStyle w:val="Textkrper"/>
        <w:numPr>
          <w:ilvl w:val="0"/>
          <w:numId w:val="66"/>
        </w:numPr>
        <w:suppressAutoHyphens/>
        <w:spacing w:line="252" w:lineRule="auto"/>
        <w:rPr>
          <w:ins w:id="1336" w:author="david pedrosa" w:date="2022-02-21T12:33:00Z"/>
        </w:rPr>
      </w:pPr>
      <w:ins w:id="1337" w:author="david pedrosa" w:date="2022-02-21T12:33:00Z">
        <w:r>
          <w:t>AKIN</w:t>
        </w:r>
      </w:ins>
    </w:p>
    <w:p w14:paraId="5E264673" w14:textId="77777777" w:rsidR="005E2CC0" w:rsidRPr="00B3566D" w:rsidRDefault="005E2CC0" w:rsidP="005E2CC0">
      <w:pPr>
        <w:pStyle w:val="Textkrper"/>
        <w:numPr>
          <w:ilvl w:val="0"/>
          <w:numId w:val="66"/>
        </w:numPr>
        <w:suppressAutoHyphens/>
        <w:spacing w:line="252" w:lineRule="auto"/>
        <w:rPr>
          <w:ins w:id="1338" w:author="david pedrosa" w:date="2022-02-21T12:33:00Z"/>
        </w:rPr>
      </w:pPr>
      <w:ins w:id="1339" w:author="david pedrosa" w:date="2022-02-21T12:33:00Z">
        <w:r>
          <w:t>Fontaine</w:t>
        </w:r>
      </w:ins>
    </w:p>
    <w:p w14:paraId="7D698E2E" w14:textId="77777777" w:rsidR="005E2CC0" w:rsidRDefault="005E2CC0" w:rsidP="005E2CC0">
      <w:pPr>
        <w:rPr>
          <w:ins w:id="1340" w:author="david pedrosa" w:date="2022-02-21T12:33:00Z"/>
        </w:rPr>
      </w:pPr>
    </w:p>
    <w:p w14:paraId="558063D6" w14:textId="77777777" w:rsidR="005E2CC0" w:rsidRPr="00BE7E09" w:rsidRDefault="005E2CC0" w:rsidP="005E2CC0">
      <w:pPr>
        <w:pStyle w:val="Textkrper"/>
        <w:suppressAutoHyphens/>
        <w:spacing w:line="252" w:lineRule="auto"/>
        <w:rPr>
          <w:ins w:id="1341" w:author="david pedrosa" w:date="2022-02-21T12:33:00Z"/>
        </w:rPr>
      </w:pPr>
      <w:ins w:id="1342" w:author="david pedrosa" w:date="2022-02-21T12:33:00Z">
        <w:r w:rsidRPr="00BE7E09">
          <w:t>Es gibt auch "atypische Parkinson Syndrome"</w:t>
        </w:r>
      </w:ins>
    </w:p>
    <w:p w14:paraId="3982DC96" w14:textId="77777777" w:rsidR="005E2CC0" w:rsidRPr="008865A7" w:rsidRDefault="005E2CC0" w:rsidP="005E2CC0">
      <w:pPr>
        <w:pStyle w:val="Textkrper"/>
        <w:numPr>
          <w:ilvl w:val="0"/>
          <w:numId w:val="66"/>
        </w:numPr>
        <w:suppressAutoHyphens/>
        <w:spacing w:line="252" w:lineRule="auto"/>
        <w:rPr>
          <w:ins w:id="1343" w:author="david pedrosa" w:date="2022-02-21T12:33:00Z"/>
        </w:rPr>
      </w:pPr>
      <w:ins w:id="1344" w:author="david pedrosa" w:date="2022-02-21T12:33:00Z">
        <w:r w:rsidRPr="008865A7">
          <w:t>Ja</w:t>
        </w:r>
      </w:ins>
    </w:p>
    <w:p w14:paraId="6C554A25" w14:textId="77777777" w:rsidR="005E2CC0" w:rsidRPr="008865A7" w:rsidRDefault="005E2CC0" w:rsidP="005E2CC0">
      <w:pPr>
        <w:pStyle w:val="Textkrper"/>
        <w:numPr>
          <w:ilvl w:val="0"/>
          <w:numId w:val="66"/>
        </w:numPr>
        <w:suppressAutoHyphens/>
        <w:spacing w:line="252" w:lineRule="auto"/>
        <w:rPr>
          <w:ins w:id="1345" w:author="david pedrosa" w:date="2022-02-21T12:33:00Z"/>
        </w:rPr>
      </w:pPr>
      <w:ins w:id="1346" w:author="david pedrosa" w:date="2022-02-21T12:33:00Z">
        <w:r w:rsidRPr="008865A7">
          <w:t>Nein</w:t>
        </w:r>
      </w:ins>
    </w:p>
    <w:p w14:paraId="1F0A5D9D" w14:textId="77777777" w:rsidR="005E2CC0" w:rsidRDefault="005E2CC0" w:rsidP="005E2CC0">
      <w:pPr>
        <w:rPr>
          <w:ins w:id="1347" w:author="david pedrosa" w:date="2022-02-21T12:33:00Z"/>
        </w:rPr>
      </w:pPr>
    </w:p>
    <w:p w14:paraId="6BB6005D" w14:textId="77777777" w:rsidR="005E2CC0" w:rsidRDefault="005E2CC0" w:rsidP="005E2CC0">
      <w:pPr>
        <w:rPr>
          <w:ins w:id="1348" w:author="david pedrosa" w:date="2022-02-21T12:33:00Z"/>
        </w:rPr>
      </w:pPr>
      <w:ins w:id="1349" w:author="david pedrosa" w:date="2022-02-21T12:33:00Z">
        <w:r>
          <w:t>Ist Demenz häufig mit dem Parkinson Syndrom vergesellschaftet?</w:t>
        </w:r>
      </w:ins>
    </w:p>
    <w:p w14:paraId="4038CFB2" w14:textId="77777777" w:rsidR="005E2CC0" w:rsidRPr="008865A7" w:rsidRDefault="005E2CC0" w:rsidP="005E2CC0">
      <w:pPr>
        <w:pStyle w:val="Textkrper"/>
        <w:numPr>
          <w:ilvl w:val="0"/>
          <w:numId w:val="66"/>
        </w:numPr>
        <w:suppressAutoHyphens/>
        <w:spacing w:line="252" w:lineRule="auto"/>
        <w:rPr>
          <w:ins w:id="1350" w:author="david pedrosa" w:date="2022-02-21T12:33:00Z"/>
        </w:rPr>
      </w:pPr>
      <w:ins w:id="1351" w:author="david pedrosa" w:date="2022-02-21T12:33:00Z">
        <w:r w:rsidRPr="008865A7">
          <w:t>Ja</w:t>
        </w:r>
      </w:ins>
    </w:p>
    <w:p w14:paraId="5E84A652" w14:textId="77777777" w:rsidR="005E2CC0" w:rsidRPr="00E606B8" w:rsidRDefault="005E2CC0" w:rsidP="005E2CC0">
      <w:pPr>
        <w:pStyle w:val="Textkrper"/>
        <w:numPr>
          <w:ilvl w:val="0"/>
          <w:numId w:val="66"/>
        </w:numPr>
        <w:suppressAutoHyphens/>
        <w:spacing w:line="252" w:lineRule="auto"/>
        <w:rPr>
          <w:ins w:id="1352" w:author="david pedrosa" w:date="2022-02-21T12:33:00Z"/>
        </w:rPr>
      </w:pPr>
      <w:ins w:id="1353" w:author="david pedrosa" w:date="2022-02-21T12:33:00Z">
        <w:r w:rsidRPr="008865A7">
          <w:t>Nein</w:t>
        </w:r>
      </w:ins>
    </w:p>
    <w:p w14:paraId="21ED7CA5" w14:textId="77777777" w:rsidR="005E2CC0" w:rsidRDefault="005E2CC0" w:rsidP="005E2CC0">
      <w:pPr>
        <w:rPr>
          <w:ins w:id="1354" w:author="david pedrosa" w:date="2022-02-21T12:33:00Z"/>
        </w:rPr>
      </w:pPr>
    </w:p>
    <w:p w14:paraId="2ED38C27" w14:textId="77777777" w:rsidR="005E2CC0" w:rsidRDefault="005E2CC0" w:rsidP="005E2CC0">
      <w:pPr>
        <w:rPr>
          <w:ins w:id="1355" w:author="david pedrosa" w:date="2022-02-21T12:33:00Z"/>
        </w:rPr>
      </w:pPr>
    </w:p>
    <w:p w14:paraId="04B46F37" w14:textId="77777777" w:rsidR="005E2CC0" w:rsidRDefault="005E2CC0" w:rsidP="005E2CC0">
      <w:pPr>
        <w:pStyle w:val="berschrift2"/>
        <w:rPr>
          <w:ins w:id="1356" w:author="david pedrosa" w:date="2022-02-21T12:33:00Z"/>
          <w:rFonts w:eastAsia="SimSun"/>
          <w:lang w:eastAsia="ar-SA"/>
        </w:rPr>
      </w:pPr>
      <w:ins w:id="1357" w:author="david pedrosa" w:date="2022-02-21T12:33:00Z">
        <w:r w:rsidRPr="005939BC">
          <w:rPr>
            <w:rFonts w:eastAsia="SimSun"/>
            <w:lang w:eastAsia="ar-SA"/>
          </w:rPr>
          <w:t>Therapie</w:t>
        </w:r>
      </w:ins>
    </w:p>
    <w:p w14:paraId="191B498E" w14:textId="77777777" w:rsidR="005E2CC0" w:rsidRDefault="005E2CC0" w:rsidP="005E2CC0">
      <w:pPr>
        <w:rPr>
          <w:ins w:id="1358" w:author="david pedrosa" w:date="2022-02-21T12:33:00Z"/>
          <w:lang w:eastAsia="ar-SA"/>
        </w:rPr>
      </w:pPr>
      <w:ins w:id="1359" w:author="david pedrosa" w:date="2022-02-21T12:33:00Z">
        <w:r>
          <w:rPr>
            <w:lang w:eastAsia="ar-SA"/>
          </w:rPr>
          <w:t>Welche Medikamente/Therapieformen erhält Ihr Angehöriger? (Nehmen Sie sich bei dieser Auswahl gern auch den Medikamentenplan zur Hilfe.)</w:t>
        </w:r>
      </w:ins>
    </w:p>
    <w:p w14:paraId="46E18562" w14:textId="77777777" w:rsidR="005E2CC0" w:rsidRPr="00000BDA" w:rsidRDefault="005E2CC0" w:rsidP="005E2CC0">
      <w:pPr>
        <w:pStyle w:val="Textkrper"/>
        <w:numPr>
          <w:ilvl w:val="0"/>
          <w:numId w:val="66"/>
        </w:numPr>
        <w:suppressAutoHyphens/>
        <w:spacing w:line="252" w:lineRule="auto"/>
        <w:rPr>
          <w:ins w:id="1360" w:author="david pedrosa" w:date="2022-02-21T12:33:00Z"/>
        </w:rPr>
      </w:pPr>
      <w:proofErr w:type="spellStart"/>
      <w:ins w:id="1361" w:author="david pedrosa" w:date="2022-02-21T12:33:00Z">
        <w:r w:rsidRPr="00000BDA">
          <w:t>Levodopa</w:t>
        </w:r>
        <w:proofErr w:type="spellEnd"/>
        <w:r w:rsidRPr="00000BDA">
          <w:t xml:space="preserve"> (L-</w:t>
        </w:r>
        <w:proofErr w:type="spellStart"/>
        <w:r w:rsidRPr="00000BDA">
          <w:t>Dopa</w:t>
        </w:r>
        <w:proofErr w:type="spellEnd"/>
        <w:r w:rsidRPr="00000BDA">
          <w:t xml:space="preserve">) in Kombination mit </w:t>
        </w:r>
        <w:proofErr w:type="spellStart"/>
        <w:r w:rsidRPr="00000BDA">
          <w:t>Benserazid</w:t>
        </w:r>
        <w:proofErr w:type="spellEnd"/>
        <w:r w:rsidRPr="00000BDA">
          <w:t xml:space="preserve">, </w:t>
        </w:r>
        <w:proofErr w:type="spellStart"/>
        <w:r w:rsidRPr="00000BDA">
          <w:t>Carbidopa</w:t>
        </w:r>
        <w:proofErr w:type="spellEnd"/>
        <w:r w:rsidRPr="00000BDA">
          <w:t xml:space="preserve"> oder </w:t>
        </w:r>
        <w:proofErr w:type="spellStart"/>
        <w:r w:rsidRPr="00000BDA">
          <w:t>Entacapon</w:t>
        </w:r>
        <w:proofErr w:type="spellEnd"/>
        <w:r w:rsidRPr="00000BDA">
          <w:t xml:space="preserve"> (</w:t>
        </w:r>
        <w:r>
          <w:t xml:space="preserve">z.B. </w:t>
        </w:r>
        <w:proofErr w:type="spellStart"/>
        <w:r w:rsidRPr="00000BDA">
          <w:t>D</w:t>
        </w:r>
        <w:r>
          <w:t>opadura</w:t>
        </w:r>
        <w:proofErr w:type="spellEnd"/>
        <w:r>
          <w:sym w:font="Symbol" w:char="F0E2"/>
        </w:r>
        <w:r>
          <w:t xml:space="preserve">, </w:t>
        </w:r>
        <w:proofErr w:type="spellStart"/>
        <w:r>
          <w:t>Isicom</w:t>
        </w:r>
        <w:proofErr w:type="spellEnd"/>
        <w:r>
          <w:sym w:font="Symbol" w:char="F0E2"/>
        </w:r>
        <w:r>
          <w:t>, LCE</w:t>
        </w:r>
        <w:r>
          <w:sym w:font="Symbol" w:char="F0E2"/>
        </w:r>
        <w:r>
          <w:t>, Lev/Car/En</w:t>
        </w:r>
        <w:r>
          <w:sym w:font="Symbol" w:char="F0E2"/>
        </w:r>
        <w:r>
          <w:t xml:space="preserve">, </w:t>
        </w:r>
        <w:proofErr w:type="spellStart"/>
        <w:r>
          <w:t>Levo</w:t>
        </w:r>
        <w:proofErr w:type="spellEnd"/>
        <w:r>
          <w:t xml:space="preserve"> C</w:t>
        </w:r>
        <w:r>
          <w:sym w:font="Symbol" w:char="F0E2"/>
        </w:r>
        <w:r>
          <w:t xml:space="preserve">, </w:t>
        </w:r>
        <w:proofErr w:type="spellStart"/>
        <w:r>
          <w:t>Levo</w:t>
        </w:r>
        <w:proofErr w:type="spellEnd"/>
        <w:r>
          <w:t xml:space="preserve"> C/E</w:t>
        </w:r>
        <w:r>
          <w:sym w:font="Symbol" w:char="F0E2"/>
        </w:r>
        <w:r>
          <w:t xml:space="preserve">, </w:t>
        </w:r>
        <w:proofErr w:type="spellStart"/>
        <w:r>
          <w:t>Levo</w:t>
        </w:r>
        <w:proofErr w:type="spellEnd"/>
        <w:r>
          <w:t>/Ca/E</w:t>
        </w:r>
        <w:r>
          <w:sym w:font="Symbol" w:char="F0E2"/>
        </w:r>
        <w:r>
          <w:t xml:space="preserve">, </w:t>
        </w:r>
        <w:proofErr w:type="spellStart"/>
        <w:r>
          <w:t>Levo</w:t>
        </w:r>
        <w:proofErr w:type="spellEnd"/>
        <w:r>
          <w:t>/Ca/En</w:t>
        </w:r>
        <w:r>
          <w:sym w:font="Symbol" w:char="F0E2"/>
        </w:r>
        <w:r>
          <w:t xml:space="preserve">, </w:t>
        </w:r>
        <w:proofErr w:type="spellStart"/>
        <w:r>
          <w:t>Levo</w:t>
        </w:r>
        <w:proofErr w:type="spellEnd"/>
        <w:r>
          <w:t>/</w:t>
        </w:r>
        <w:proofErr w:type="spellStart"/>
        <w:r>
          <w:t>Carbi</w:t>
        </w:r>
        <w:proofErr w:type="spellEnd"/>
        <w:r>
          <w:sym w:font="Symbol" w:char="F0E2"/>
        </w:r>
        <w:r>
          <w:t xml:space="preserve">, </w:t>
        </w:r>
        <w:proofErr w:type="spellStart"/>
        <w:r>
          <w:t>Levobens</w:t>
        </w:r>
        <w:proofErr w:type="spellEnd"/>
        <w:r>
          <w:sym w:font="Symbol" w:char="F0E2"/>
        </w:r>
        <w:r>
          <w:t xml:space="preserve">, </w:t>
        </w:r>
        <w:proofErr w:type="spellStart"/>
        <w:r>
          <w:t>Levobeta</w:t>
        </w:r>
        <w:proofErr w:type="spellEnd"/>
        <w:r>
          <w:sym w:font="Symbol" w:char="F0E2"/>
        </w:r>
        <w:r>
          <w:t xml:space="preserve">, </w:t>
        </w:r>
        <w:proofErr w:type="spellStart"/>
        <w:r>
          <w:t>Levocaent</w:t>
        </w:r>
        <w:proofErr w:type="spellEnd"/>
        <w:r>
          <w:sym w:font="Symbol" w:char="F0E2"/>
        </w:r>
        <w:r>
          <w:t xml:space="preserve">, </w:t>
        </w:r>
        <w:proofErr w:type="spellStart"/>
        <w:r>
          <w:t>Levocarb</w:t>
        </w:r>
        <w:proofErr w:type="spellEnd"/>
        <w:r>
          <w:sym w:font="Symbol" w:char="F0E2"/>
        </w:r>
        <w:r>
          <w:t xml:space="preserve">, </w:t>
        </w:r>
        <w:proofErr w:type="spellStart"/>
        <w:r>
          <w:t>Levocomp</w:t>
        </w:r>
        <w:proofErr w:type="spellEnd"/>
        <w:r>
          <w:sym w:font="Symbol" w:char="F0E2"/>
        </w:r>
        <w:r>
          <w:t xml:space="preserve">, </w:t>
        </w:r>
        <w:proofErr w:type="spellStart"/>
        <w:r>
          <w:t>Levod</w:t>
        </w:r>
        <w:proofErr w:type="spellEnd"/>
        <w:r>
          <w:sym w:font="Symbol" w:char="F0E2"/>
        </w:r>
        <w:r>
          <w:t xml:space="preserve">, </w:t>
        </w:r>
        <w:proofErr w:type="spellStart"/>
        <w:r>
          <w:lastRenderedPageBreak/>
          <w:t>Levodo</w:t>
        </w:r>
        <w:proofErr w:type="spellEnd"/>
        <w:r>
          <w:sym w:font="Symbol" w:char="F0E2"/>
        </w:r>
        <w:r>
          <w:t xml:space="preserve">, </w:t>
        </w:r>
        <w:proofErr w:type="spellStart"/>
        <w:r>
          <w:t>Levodop</w:t>
        </w:r>
        <w:proofErr w:type="spellEnd"/>
        <w:r>
          <w:sym w:font="Symbol" w:char="F0E2"/>
        </w:r>
        <w:r>
          <w:t xml:space="preserve">, </w:t>
        </w:r>
        <w:proofErr w:type="spellStart"/>
        <w:r>
          <w:t>Levodopa</w:t>
        </w:r>
        <w:proofErr w:type="spellEnd"/>
        <w:r>
          <w:sym w:font="Symbol" w:char="F0E2"/>
        </w:r>
        <w:r>
          <w:t xml:space="preserve">, </w:t>
        </w:r>
        <w:proofErr w:type="spellStart"/>
        <w:r>
          <w:t>Levopar</w:t>
        </w:r>
        <w:proofErr w:type="spellEnd"/>
        <w:r>
          <w:sym w:font="Symbol" w:char="F0E2"/>
        </w:r>
        <w:r>
          <w:t xml:space="preserve">, </w:t>
        </w:r>
        <w:proofErr w:type="spellStart"/>
        <w:r>
          <w:t>Madopar</w:t>
        </w:r>
        <w:proofErr w:type="spellEnd"/>
        <w:r>
          <w:sym w:font="Symbol" w:char="F0E2"/>
        </w:r>
        <w:r>
          <w:t xml:space="preserve">, </w:t>
        </w:r>
        <w:proofErr w:type="spellStart"/>
        <w:r>
          <w:t>Nacom</w:t>
        </w:r>
        <w:proofErr w:type="spellEnd"/>
        <w:r>
          <w:sym w:font="Symbol" w:char="F0E2"/>
        </w:r>
        <w:r>
          <w:t xml:space="preserve">, </w:t>
        </w:r>
        <w:proofErr w:type="spellStart"/>
        <w:r>
          <w:t>Pramidopa</w:t>
        </w:r>
        <w:proofErr w:type="spellEnd"/>
        <w:r>
          <w:sym w:font="Symbol" w:char="F0E2"/>
        </w:r>
        <w:r>
          <w:t xml:space="preserve">, </w:t>
        </w:r>
        <w:proofErr w:type="spellStart"/>
        <w:r>
          <w:t>Sinemet</w:t>
        </w:r>
        <w:proofErr w:type="spellEnd"/>
        <w:r>
          <w:sym w:font="Symbol" w:char="F0E2"/>
        </w:r>
        <w:r>
          <w:t xml:space="preserve">, </w:t>
        </w:r>
        <w:proofErr w:type="spellStart"/>
        <w:r>
          <w:t>Stalevo</w:t>
        </w:r>
        <w:proofErr w:type="spellEnd"/>
        <w:r>
          <w:sym w:font="Symbol" w:char="F0E2"/>
        </w:r>
        <w:r>
          <w:t>)</w:t>
        </w:r>
      </w:ins>
    </w:p>
    <w:p w14:paraId="54C6CE4D" w14:textId="77777777" w:rsidR="005E2CC0" w:rsidRDefault="005E2CC0" w:rsidP="005E2CC0">
      <w:pPr>
        <w:pStyle w:val="Textkrper"/>
        <w:numPr>
          <w:ilvl w:val="0"/>
          <w:numId w:val="66"/>
        </w:numPr>
        <w:suppressAutoHyphens/>
        <w:spacing w:line="252" w:lineRule="auto"/>
        <w:rPr>
          <w:ins w:id="1362" w:author="david pedrosa" w:date="2022-02-21T12:33:00Z"/>
        </w:rPr>
      </w:pPr>
      <w:ins w:id="1363" w:author="david pedrosa" w:date="2022-02-21T12:33:00Z">
        <w:r w:rsidRPr="00000BDA">
          <w:t>L-DOPA/</w:t>
        </w:r>
        <w:proofErr w:type="spellStart"/>
        <w:r w:rsidRPr="00000BDA">
          <w:t>Carbidopa</w:t>
        </w:r>
        <w:proofErr w:type="spellEnd"/>
        <w:r w:rsidRPr="00000BDA">
          <w:t xml:space="preserve"> </w:t>
        </w:r>
        <w:proofErr w:type="spellStart"/>
        <w:r w:rsidRPr="00000BDA">
          <w:t>jejunale</w:t>
        </w:r>
        <w:proofErr w:type="spellEnd"/>
        <w:r w:rsidRPr="00000BDA">
          <w:t xml:space="preserve"> Infusion</w:t>
        </w:r>
        <w:r>
          <w:t xml:space="preserve"> (</w:t>
        </w:r>
        <w:proofErr w:type="spellStart"/>
        <w:r>
          <w:t>Duodopa</w:t>
        </w:r>
        <w:proofErr w:type="spellEnd"/>
        <w:r>
          <w:sym w:font="Symbol" w:char="F0E2"/>
        </w:r>
        <w:r>
          <w:t>)</w:t>
        </w:r>
      </w:ins>
    </w:p>
    <w:p w14:paraId="69E547AC" w14:textId="77777777" w:rsidR="005E2CC0" w:rsidRPr="005927D3" w:rsidRDefault="005E2CC0" w:rsidP="005E2CC0">
      <w:pPr>
        <w:pStyle w:val="Textkrper"/>
        <w:numPr>
          <w:ilvl w:val="0"/>
          <w:numId w:val="66"/>
        </w:numPr>
        <w:suppressAutoHyphens/>
        <w:spacing w:line="252" w:lineRule="auto"/>
        <w:rPr>
          <w:ins w:id="1364" w:author="david pedrosa" w:date="2022-02-21T12:33:00Z"/>
          <w:lang w:val="en-US"/>
        </w:rPr>
      </w:pPr>
      <w:proofErr w:type="spellStart"/>
      <w:ins w:id="1365" w:author="david pedrosa" w:date="2022-02-21T12:33:00Z">
        <w:r w:rsidRPr="005927D3">
          <w:rPr>
            <w:lang w:val="en-US"/>
          </w:rPr>
          <w:t>Entacapon</w:t>
        </w:r>
        <w:proofErr w:type="spellEnd"/>
        <w:r w:rsidRPr="005927D3">
          <w:rPr>
            <w:lang w:val="en-US"/>
          </w:rPr>
          <w:t xml:space="preserve"> (</w:t>
        </w:r>
        <w:proofErr w:type="spellStart"/>
        <w:r w:rsidRPr="005927D3">
          <w:rPr>
            <w:lang w:val="en-US"/>
          </w:rPr>
          <w:t>Comtess</w:t>
        </w:r>
        <w:proofErr w:type="spellEnd"/>
        <w:r>
          <w:sym w:font="Symbol" w:char="F0E2"/>
        </w:r>
        <w:r w:rsidRPr="005927D3">
          <w:rPr>
            <w:lang w:val="en-US"/>
          </w:rPr>
          <w:t xml:space="preserve">, </w:t>
        </w:r>
        <w:proofErr w:type="spellStart"/>
        <w:r w:rsidRPr="005927D3">
          <w:rPr>
            <w:lang w:val="en-US"/>
          </w:rPr>
          <w:t>Entacapon</w:t>
        </w:r>
        <w:proofErr w:type="spellEnd"/>
        <w:r>
          <w:sym w:font="Symbol" w:char="F0E2"/>
        </w:r>
        <w:r w:rsidRPr="005927D3">
          <w:rPr>
            <w:lang w:val="en-US"/>
          </w:rPr>
          <w:t>)</w:t>
        </w:r>
      </w:ins>
    </w:p>
    <w:p w14:paraId="1BFB7A50" w14:textId="77777777" w:rsidR="005E2CC0" w:rsidRPr="00000BDA" w:rsidRDefault="005E2CC0" w:rsidP="005E2CC0">
      <w:pPr>
        <w:pStyle w:val="Textkrper"/>
        <w:numPr>
          <w:ilvl w:val="0"/>
          <w:numId w:val="66"/>
        </w:numPr>
        <w:suppressAutoHyphens/>
        <w:spacing w:line="252" w:lineRule="auto"/>
        <w:rPr>
          <w:ins w:id="1366" w:author="david pedrosa" w:date="2022-02-21T12:33:00Z"/>
        </w:rPr>
      </w:pPr>
      <w:proofErr w:type="spellStart"/>
      <w:ins w:id="1367" w:author="david pedrosa" w:date="2022-02-21T12:33:00Z">
        <w:r w:rsidRPr="00000BDA">
          <w:t>Opicapon</w:t>
        </w:r>
        <w:proofErr w:type="spellEnd"/>
        <w:r w:rsidRPr="00000BDA">
          <w:t xml:space="preserve"> (</w:t>
        </w:r>
        <w:proofErr w:type="spellStart"/>
        <w:r>
          <w:t>Ongentys</w:t>
        </w:r>
        <w:proofErr w:type="spellEnd"/>
        <w:r>
          <w:sym w:font="Symbol" w:char="F0E2"/>
        </w:r>
        <w:r w:rsidRPr="00000BDA">
          <w:t>)</w:t>
        </w:r>
      </w:ins>
    </w:p>
    <w:p w14:paraId="199006F6" w14:textId="77777777" w:rsidR="005E2CC0" w:rsidRPr="00000BDA" w:rsidRDefault="005E2CC0" w:rsidP="005E2CC0">
      <w:pPr>
        <w:pStyle w:val="Textkrper"/>
        <w:numPr>
          <w:ilvl w:val="0"/>
          <w:numId w:val="66"/>
        </w:numPr>
        <w:suppressAutoHyphens/>
        <w:spacing w:line="252" w:lineRule="auto"/>
        <w:rPr>
          <w:ins w:id="1368" w:author="david pedrosa" w:date="2022-02-21T12:33:00Z"/>
        </w:rPr>
      </w:pPr>
      <w:proofErr w:type="spellStart"/>
      <w:ins w:id="1369" w:author="david pedrosa" w:date="2022-02-21T12:33:00Z">
        <w:r w:rsidRPr="00000BDA">
          <w:t>Tolcapon</w:t>
        </w:r>
        <w:proofErr w:type="spellEnd"/>
        <w:r>
          <w:t xml:space="preserve"> (</w:t>
        </w:r>
        <w:proofErr w:type="spellStart"/>
        <w:r>
          <w:t>Tasmar</w:t>
        </w:r>
        <w:proofErr w:type="spellEnd"/>
        <w:r>
          <w:sym w:font="Symbol" w:char="F0E2"/>
        </w:r>
        <w:r>
          <w:t xml:space="preserve">, </w:t>
        </w:r>
        <w:proofErr w:type="spellStart"/>
        <w:r>
          <w:t>Tolcarpon</w:t>
        </w:r>
        <w:proofErr w:type="spellEnd"/>
        <w:r>
          <w:sym w:font="Symbol" w:char="F0E2"/>
        </w:r>
        <w:r>
          <w:t>)</w:t>
        </w:r>
      </w:ins>
    </w:p>
    <w:p w14:paraId="4567D22D" w14:textId="77777777" w:rsidR="005E2CC0" w:rsidRPr="00000BDA" w:rsidRDefault="005E2CC0" w:rsidP="005E2CC0">
      <w:pPr>
        <w:pStyle w:val="Textkrper"/>
        <w:numPr>
          <w:ilvl w:val="0"/>
          <w:numId w:val="66"/>
        </w:numPr>
        <w:suppressAutoHyphens/>
        <w:spacing w:line="252" w:lineRule="auto"/>
        <w:rPr>
          <w:ins w:id="1370" w:author="david pedrosa" w:date="2022-02-21T12:33:00Z"/>
        </w:rPr>
      </w:pPr>
      <w:proofErr w:type="spellStart"/>
      <w:ins w:id="1371" w:author="david pedrosa" w:date="2022-02-21T12:33:00Z">
        <w:r w:rsidRPr="00000BDA">
          <w:t>Safinamid</w:t>
        </w:r>
        <w:proofErr w:type="spellEnd"/>
        <w:r w:rsidRPr="00000BDA">
          <w:t xml:space="preserve"> (</w:t>
        </w:r>
        <w:proofErr w:type="spellStart"/>
        <w:r>
          <w:t>Xadago</w:t>
        </w:r>
        <w:proofErr w:type="spellEnd"/>
        <w:r>
          <w:sym w:font="Symbol" w:char="F0E2"/>
        </w:r>
        <w:r w:rsidRPr="00000BDA">
          <w:t>)</w:t>
        </w:r>
      </w:ins>
    </w:p>
    <w:p w14:paraId="3AF6D4C6" w14:textId="77777777" w:rsidR="005E2CC0" w:rsidRPr="00000BDA" w:rsidRDefault="005E2CC0" w:rsidP="005E2CC0">
      <w:pPr>
        <w:pStyle w:val="Textkrper"/>
        <w:numPr>
          <w:ilvl w:val="0"/>
          <w:numId w:val="66"/>
        </w:numPr>
        <w:suppressAutoHyphens/>
        <w:spacing w:line="252" w:lineRule="auto"/>
        <w:rPr>
          <w:ins w:id="1372" w:author="david pedrosa" w:date="2022-02-21T12:33:00Z"/>
        </w:rPr>
      </w:pPr>
      <w:proofErr w:type="spellStart"/>
      <w:ins w:id="1373" w:author="david pedrosa" w:date="2022-02-21T12:33:00Z">
        <w:r w:rsidRPr="00000BDA">
          <w:t>Rasagilin</w:t>
        </w:r>
        <w:proofErr w:type="spellEnd"/>
        <w:r>
          <w:t xml:space="preserve"> (</w:t>
        </w:r>
        <w:proofErr w:type="spellStart"/>
        <w:r>
          <w:t>Azilect</w:t>
        </w:r>
        <w:proofErr w:type="spellEnd"/>
        <w:r>
          <w:sym w:font="Symbol" w:char="F0E2"/>
        </w:r>
        <w:r>
          <w:t xml:space="preserve">, </w:t>
        </w:r>
        <w:proofErr w:type="spellStart"/>
        <w:r>
          <w:t>Rasagilin</w:t>
        </w:r>
        <w:proofErr w:type="spellEnd"/>
        <w:r>
          <w:sym w:font="Symbol" w:char="F0E2"/>
        </w:r>
        <w:r>
          <w:t>)</w:t>
        </w:r>
      </w:ins>
    </w:p>
    <w:p w14:paraId="2A4D9443" w14:textId="77777777" w:rsidR="005E2CC0" w:rsidRPr="00000BDA" w:rsidRDefault="005E2CC0" w:rsidP="005E2CC0">
      <w:pPr>
        <w:pStyle w:val="Textkrper"/>
        <w:numPr>
          <w:ilvl w:val="0"/>
          <w:numId w:val="66"/>
        </w:numPr>
        <w:suppressAutoHyphens/>
        <w:spacing w:line="252" w:lineRule="auto"/>
        <w:rPr>
          <w:ins w:id="1374" w:author="david pedrosa" w:date="2022-02-21T12:33:00Z"/>
        </w:rPr>
      </w:pPr>
      <w:proofErr w:type="spellStart"/>
      <w:ins w:id="1375" w:author="david pedrosa" w:date="2022-02-21T12:33:00Z">
        <w:r w:rsidRPr="00000BDA">
          <w:t>Selegilin</w:t>
        </w:r>
        <w:proofErr w:type="spellEnd"/>
      </w:ins>
    </w:p>
    <w:p w14:paraId="7D3D8A21" w14:textId="77777777" w:rsidR="005E2CC0" w:rsidRPr="00000BDA" w:rsidRDefault="005E2CC0" w:rsidP="005E2CC0">
      <w:pPr>
        <w:pStyle w:val="Textkrper"/>
        <w:numPr>
          <w:ilvl w:val="0"/>
          <w:numId w:val="66"/>
        </w:numPr>
        <w:suppressAutoHyphens/>
        <w:spacing w:line="252" w:lineRule="auto"/>
        <w:rPr>
          <w:ins w:id="1376" w:author="david pedrosa" w:date="2022-02-21T12:33:00Z"/>
        </w:rPr>
      </w:pPr>
      <w:commentRangeStart w:id="1377"/>
      <w:ins w:id="1378" w:author="david pedrosa" w:date="2022-02-21T12:33:00Z">
        <w:r w:rsidRPr="00000BDA">
          <w:t>Alpha-</w:t>
        </w:r>
        <w:proofErr w:type="spellStart"/>
        <w:r w:rsidRPr="00000BDA">
          <w:t>Dihydroergocriptin</w:t>
        </w:r>
        <w:proofErr w:type="spellEnd"/>
        <w:r>
          <w:t xml:space="preserve"> (</w:t>
        </w:r>
        <w:proofErr w:type="spellStart"/>
        <w:r>
          <w:t>Almirid</w:t>
        </w:r>
        <w:proofErr w:type="spellEnd"/>
        <w:r>
          <w:sym w:font="Symbol" w:char="F0E2"/>
        </w:r>
        <w:r>
          <w:t>)</w:t>
        </w:r>
        <w:commentRangeEnd w:id="1377"/>
        <w:r>
          <w:rPr>
            <w:rStyle w:val="Kommentarzeichen"/>
          </w:rPr>
          <w:commentReference w:id="1377"/>
        </w:r>
      </w:ins>
    </w:p>
    <w:p w14:paraId="3CE9123E" w14:textId="77777777" w:rsidR="005E2CC0" w:rsidRPr="00000BDA" w:rsidRDefault="005E2CC0" w:rsidP="005E2CC0">
      <w:pPr>
        <w:pStyle w:val="Textkrper"/>
        <w:numPr>
          <w:ilvl w:val="0"/>
          <w:numId w:val="66"/>
        </w:numPr>
        <w:suppressAutoHyphens/>
        <w:spacing w:line="252" w:lineRule="auto"/>
        <w:rPr>
          <w:ins w:id="1379" w:author="david pedrosa" w:date="2022-02-21T12:33:00Z"/>
        </w:rPr>
      </w:pPr>
      <w:ins w:id="1380" w:author="david pedrosa" w:date="2022-02-21T12:33:00Z">
        <w:r w:rsidRPr="00000BDA">
          <w:t>Apomorphin Pen</w:t>
        </w:r>
        <w:r>
          <w:t xml:space="preserve"> oder Pumpe (</w:t>
        </w:r>
        <w:proofErr w:type="spellStart"/>
        <w:r>
          <w:t>Dacepton</w:t>
        </w:r>
        <w:proofErr w:type="spellEnd"/>
        <w:r>
          <w:sym w:font="Symbol" w:char="F0E2"/>
        </w:r>
        <w:r>
          <w:t>, Apomorphin</w:t>
        </w:r>
        <w:r>
          <w:sym w:font="Symbol" w:char="F0E2"/>
        </w:r>
        <w:r>
          <w:t>)</w:t>
        </w:r>
      </w:ins>
    </w:p>
    <w:p w14:paraId="546DB0E9" w14:textId="77777777" w:rsidR="005E2CC0" w:rsidRPr="00000BDA" w:rsidRDefault="005E2CC0" w:rsidP="005E2CC0">
      <w:pPr>
        <w:pStyle w:val="Textkrper"/>
        <w:numPr>
          <w:ilvl w:val="0"/>
          <w:numId w:val="66"/>
        </w:numPr>
        <w:suppressAutoHyphens/>
        <w:spacing w:line="252" w:lineRule="auto"/>
        <w:rPr>
          <w:ins w:id="1381" w:author="david pedrosa" w:date="2022-02-21T12:33:00Z"/>
        </w:rPr>
      </w:pPr>
      <w:commentRangeStart w:id="1382"/>
      <w:ins w:id="1383" w:author="david pedrosa" w:date="2022-02-21T12:33:00Z">
        <w:r w:rsidRPr="00000BDA">
          <w:t>Bromocriptin</w:t>
        </w:r>
        <w:r>
          <w:t xml:space="preserve"> (</w:t>
        </w:r>
        <w:proofErr w:type="spellStart"/>
        <w:r>
          <w:t>Parlodel</w:t>
        </w:r>
        <w:proofErr w:type="spellEnd"/>
        <w:r>
          <w:sym w:font="Symbol" w:char="F0E2"/>
        </w:r>
        <w:r>
          <w:t>, Bromocriptin</w:t>
        </w:r>
        <w:r>
          <w:sym w:font="Symbol" w:char="F0E2"/>
        </w:r>
        <w:r>
          <w:t>)</w:t>
        </w:r>
        <w:commentRangeEnd w:id="1382"/>
        <w:r>
          <w:rPr>
            <w:rStyle w:val="Kommentarzeichen"/>
          </w:rPr>
          <w:commentReference w:id="1382"/>
        </w:r>
      </w:ins>
    </w:p>
    <w:p w14:paraId="0F28B310" w14:textId="77777777" w:rsidR="005E2CC0" w:rsidRPr="001B7234" w:rsidRDefault="005E2CC0" w:rsidP="005E2CC0">
      <w:pPr>
        <w:pStyle w:val="Textkrper"/>
        <w:numPr>
          <w:ilvl w:val="0"/>
          <w:numId w:val="66"/>
        </w:numPr>
        <w:suppressAutoHyphens/>
        <w:spacing w:line="252" w:lineRule="auto"/>
        <w:rPr>
          <w:ins w:id="1384" w:author="david pedrosa" w:date="2022-02-21T12:33:00Z"/>
        </w:rPr>
      </w:pPr>
      <w:commentRangeStart w:id="1385"/>
      <w:proofErr w:type="spellStart"/>
      <w:ins w:id="1386" w:author="david pedrosa" w:date="2022-02-21T12:33:00Z">
        <w:r w:rsidRPr="00000BDA">
          <w:t>Cabergolin</w:t>
        </w:r>
        <w:proofErr w:type="spellEnd"/>
        <w:r>
          <w:t xml:space="preserve"> (</w:t>
        </w:r>
        <w:proofErr w:type="spellStart"/>
        <w:r>
          <w:t>Dostinex</w:t>
        </w:r>
        <w:proofErr w:type="spellEnd"/>
        <w:r>
          <w:sym w:font="Symbol" w:char="F0E2"/>
        </w:r>
        <w:r>
          <w:t xml:space="preserve">, </w:t>
        </w:r>
        <w:proofErr w:type="spellStart"/>
        <w:r>
          <w:t>Cabergolin</w:t>
        </w:r>
        <w:proofErr w:type="spellEnd"/>
        <w:r>
          <w:sym w:font="Symbol" w:char="F0E2"/>
        </w:r>
        <w:r>
          <w:t>)</w:t>
        </w:r>
        <w:commentRangeEnd w:id="1385"/>
        <w:r>
          <w:rPr>
            <w:rStyle w:val="Kommentarzeichen"/>
          </w:rPr>
          <w:commentReference w:id="1385"/>
        </w:r>
      </w:ins>
    </w:p>
    <w:p w14:paraId="276A2D2D" w14:textId="77777777" w:rsidR="005E2CC0" w:rsidRPr="00000BDA" w:rsidRDefault="005E2CC0" w:rsidP="005E2CC0">
      <w:pPr>
        <w:pStyle w:val="Textkrper"/>
        <w:numPr>
          <w:ilvl w:val="0"/>
          <w:numId w:val="66"/>
        </w:numPr>
        <w:suppressAutoHyphens/>
        <w:spacing w:line="252" w:lineRule="auto"/>
        <w:rPr>
          <w:ins w:id="1387" w:author="david pedrosa" w:date="2022-02-21T12:33:00Z"/>
        </w:rPr>
      </w:pPr>
      <w:commentRangeStart w:id="1388"/>
      <w:proofErr w:type="spellStart"/>
      <w:ins w:id="1389" w:author="david pedrosa" w:date="2022-02-21T12:33:00Z">
        <w:r w:rsidRPr="00000BDA">
          <w:t>Pergolid</w:t>
        </w:r>
        <w:commentRangeEnd w:id="1388"/>
        <w:proofErr w:type="spellEnd"/>
        <w:r>
          <w:rPr>
            <w:rStyle w:val="Kommentarzeichen"/>
          </w:rPr>
          <w:commentReference w:id="1388"/>
        </w:r>
      </w:ins>
    </w:p>
    <w:p w14:paraId="2F53F250" w14:textId="77777777" w:rsidR="005E2CC0" w:rsidRPr="00000BDA" w:rsidRDefault="005E2CC0" w:rsidP="005E2CC0">
      <w:pPr>
        <w:pStyle w:val="Textkrper"/>
        <w:numPr>
          <w:ilvl w:val="0"/>
          <w:numId w:val="66"/>
        </w:numPr>
        <w:suppressAutoHyphens/>
        <w:spacing w:line="252" w:lineRule="auto"/>
        <w:rPr>
          <w:ins w:id="1390" w:author="david pedrosa" w:date="2022-02-21T12:33:00Z"/>
        </w:rPr>
      </w:pPr>
      <w:proofErr w:type="spellStart"/>
      <w:ins w:id="1391" w:author="david pedrosa" w:date="2022-02-21T12:33:00Z">
        <w:r w:rsidRPr="00000BDA">
          <w:t>Piribedil</w:t>
        </w:r>
        <w:proofErr w:type="spellEnd"/>
      </w:ins>
    </w:p>
    <w:p w14:paraId="4283AE2B" w14:textId="77777777" w:rsidR="005E2CC0" w:rsidRPr="001B7234" w:rsidRDefault="005E2CC0" w:rsidP="005E2CC0">
      <w:pPr>
        <w:pStyle w:val="Textkrper"/>
        <w:numPr>
          <w:ilvl w:val="0"/>
          <w:numId w:val="66"/>
        </w:numPr>
        <w:suppressAutoHyphens/>
        <w:spacing w:line="252" w:lineRule="auto"/>
        <w:rPr>
          <w:ins w:id="1392" w:author="david pedrosa" w:date="2022-02-21T12:33:00Z"/>
          <w:lang w:val="en-US"/>
        </w:rPr>
      </w:pPr>
      <w:ins w:id="1393" w:author="david pedrosa" w:date="2022-02-21T12:33:00Z">
        <w:r w:rsidRPr="001B7234">
          <w:rPr>
            <w:lang w:val="en-US"/>
          </w:rPr>
          <w:t xml:space="preserve">Pramipexol standard </w:t>
        </w:r>
        <w:proofErr w:type="spellStart"/>
        <w:r w:rsidRPr="001B7234">
          <w:rPr>
            <w:lang w:val="en-US"/>
          </w:rPr>
          <w:t>oder</w:t>
        </w:r>
        <w:proofErr w:type="spellEnd"/>
        <w:r w:rsidRPr="001B7234">
          <w:rPr>
            <w:lang w:val="en-US"/>
          </w:rPr>
          <w:t xml:space="preserve"> retard (</w:t>
        </w:r>
        <w:proofErr w:type="spellStart"/>
        <w:r w:rsidRPr="001B7234">
          <w:rPr>
            <w:lang w:val="en-US"/>
          </w:rPr>
          <w:t>G</w:t>
        </w:r>
        <w:r>
          <w:rPr>
            <w:lang w:val="en-US"/>
          </w:rPr>
          <w:t>lepark</w:t>
        </w:r>
        <w:proofErr w:type="spellEnd"/>
        <w:r>
          <w:sym w:font="Symbol" w:char="F0E2"/>
        </w:r>
        <w:r w:rsidRPr="001B7234">
          <w:rPr>
            <w:lang w:val="en-US"/>
          </w:rPr>
          <w:t xml:space="preserve">, </w:t>
        </w:r>
        <w:proofErr w:type="spellStart"/>
        <w:r w:rsidRPr="001B7234">
          <w:rPr>
            <w:lang w:val="en-US"/>
          </w:rPr>
          <w:t>Mirapexin</w:t>
        </w:r>
        <w:proofErr w:type="spellEnd"/>
        <w:r>
          <w:sym w:font="Symbol" w:char="F0E2"/>
        </w:r>
        <w:r w:rsidRPr="001B7234">
          <w:rPr>
            <w:lang w:val="en-US"/>
          </w:rPr>
          <w:t xml:space="preserve">, </w:t>
        </w:r>
        <w:proofErr w:type="spellStart"/>
        <w:r w:rsidRPr="001B7234">
          <w:rPr>
            <w:lang w:val="en-US"/>
          </w:rPr>
          <w:t>Oprymea</w:t>
        </w:r>
        <w:proofErr w:type="spellEnd"/>
        <w:r>
          <w:sym w:font="Symbol" w:char="F0E2"/>
        </w:r>
        <w:r w:rsidRPr="001B7234">
          <w:rPr>
            <w:lang w:val="en-US"/>
          </w:rPr>
          <w:t xml:space="preserve">, </w:t>
        </w:r>
        <w:proofErr w:type="spellStart"/>
        <w:r>
          <w:rPr>
            <w:lang w:val="en-US"/>
          </w:rPr>
          <w:t>Pramidopa</w:t>
        </w:r>
        <w:proofErr w:type="spellEnd"/>
        <w:r>
          <w:sym w:font="Symbol" w:char="F0E2"/>
        </w:r>
        <w:r w:rsidRPr="001B7234">
          <w:rPr>
            <w:lang w:val="en-US"/>
          </w:rPr>
          <w:t>, Pramipe</w:t>
        </w:r>
        <w:r>
          <w:rPr>
            <w:lang w:val="en-US"/>
          </w:rPr>
          <w:t>xol</w:t>
        </w:r>
        <w:r>
          <w:sym w:font="Symbol" w:char="F0E2"/>
        </w:r>
        <w:r w:rsidRPr="001B7234">
          <w:rPr>
            <w:lang w:val="en-US"/>
          </w:rPr>
          <w:t xml:space="preserve">, </w:t>
        </w:r>
        <w:proofErr w:type="spellStart"/>
        <w:r w:rsidRPr="001B7234">
          <w:rPr>
            <w:lang w:val="en-US"/>
          </w:rPr>
          <w:t>Sifrol</w:t>
        </w:r>
        <w:proofErr w:type="spellEnd"/>
        <w:r>
          <w:sym w:font="Symbol" w:char="F0E2"/>
        </w:r>
        <w:r w:rsidRPr="001B7234">
          <w:rPr>
            <w:lang w:val="en-US"/>
          </w:rPr>
          <w:t>)</w:t>
        </w:r>
      </w:ins>
    </w:p>
    <w:p w14:paraId="50BD8FEC" w14:textId="77777777" w:rsidR="005E2CC0" w:rsidRPr="001B7234" w:rsidRDefault="005E2CC0" w:rsidP="005E2CC0">
      <w:pPr>
        <w:pStyle w:val="Textkrper"/>
        <w:numPr>
          <w:ilvl w:val="0"/>
          <w:numId w:val="66"/>
        </w:numPr>
        <w:suppressAutoHyphens/>
        <w:spacing w:line="252" w:lineRule="auto"/>
        <w:rPr>
          <w:ins w:id="1394" w:author="david pedrosa" w:date="2022-02-21T12:33:00Z"/>
          <w:lang w:val="en-US"/>
        </w:rPr>
      </w:pPr>
      <w:proofErr w:type="spellStart"/>
      <w:ins w:id="1395" w:author="david pedrosa" w:date="2022-02-21T12:33:00Z">
        <w:r w:rsidRPr="001B7234">
          <w:rPr>
            <w:lang w:val="en-US"/>
          </w:rPr>
          <w:t>Ropinirol</w:t>
        </w:r>
        <w:proofErr w:type="spellEnd"/>
        <w:r w:rsidRPr="001B7234">
          <w:rPr>
            <w:lang w:val="en-US"/>
          </w:rPr>
          <w:t xml:space="preserve"> standard </w:t>
        </w:r>
        <w:proofErr w:type="spellStart"/>
        <w:r w:rsidRPr="001B7234">
          <w:rPr>
            <w:lang w:val="en-US"/>
          </w:rPr>
          <w:t>oder</w:t>
        </w:r>
        <w:proofErr w:type="spellEnd"/>
        <w:r w:rsidRPr="001B7234">
          <w:rPr>
            <w:lang w:val="en-US"/>
          </w:rPr>
          <w:t xml:space="preserve"> retard</w:t>
        </w:r>
        <w:r>
          <w:rPr>
            <w:lang w:val="en-US"/>
          </w:rPr>
          <w:t xml:space="preserve"> </w:t>
        </w:r>
        <w:r w:rsidRPr="001B7234">
          <w:rPr>
            <w:lang w:val="en-US"/>
          </w:rPr>
          <w:t>(</w:t>
        </w:r>
        <w:proofErr w:type="spellStart"/>
        <w:r w:rsidRPr="001B7234">
          <w:rPr>
            <w:lang w:val="en-US"/>
          </w:rPr>
          <w:t>Re</w:t>
        </w:r>
        <w:r>
          <w:rPr>
            <w:lang w:val="en-US"/>
          </w:rPr>
          <w:t>quip</w:t>
        </w:r>
        <w:proofErr w:type="spellEnd"/>
        <w:r>
          <w:sym w:font="Symbol" w:char="F0E2"/>
        </w:r>
        <w:r w:rsidRPr="001B7234">
          <w:rPr>
            <w:lang w:val="en-US"/>
          </w:rPr>
          <w:t xml:space="preserve">, </w:t>
        </w:r>
        <w:proofErr w:type="spellStart"/>
        <w:r>
          <w:rPr>
            <w:lang w:val="en-US"/>
          </w:rPr>
          <w:t>Adartrel</w:t>
        </w:r>
        <w:proofErr w:type="spellEnd"/>
        <w:r>
          <w:sym w:font="Symbol" w:char="F0E2"/>
        </w:r>
        <w:r w:rsidRPr="001B7234">
          <w:rPr>
            <w:lang w:val="en-US"/>
          </w:rPr>
          <w:t xml:space="preserve">, </w:t>
        </w:r>
        <w:proofErr w:type="spellStart"/>
        <w:r>
          <w:rPr>
            <w:lang w:val="en-US"/>
          </w:rPr>
          <w:t>Ralnea</w:t>
        </w:r>
        <w:proofErr w:type="spellEnd"/>
        <w:r>
          <w:sym w:font="Symbol" w:char="F0E2"/>
        </w:r>
        <w:r w:rsidRPr="001B7234">
          <w:rPr>
            <w:lang w:val="en-US"/>
          </w:rPr>
          <w:t xml:space="preserve">, </w:t>
        </w:r>
        <w:proofErr w:type="spellStart"/>
        <w:r>
          <w:rPr>
            <w:lang w:val="en-US"/>
          </w:rPr>
          <w:t>Ropinirol</w:t>
        </w:r>
        <w:proofErr w:type="spellEnd"/>
        <w:r>
          <w:sym w:font="Symbol" w:char="F0E2"/>
        </w:r>
        <w:r w:rsidRPr="001B7234">
          <w:rPr>
            <w:lang w:val="en-US"/>
          </w:rPr>
          <w:t>)</w:t>
        </w:r>
      </w:ins>
    </w:p>
    <w:p w14:paraId="13472495" w14:textId="77777777" w:rsidR="005E2CC0" w:rsidRPr="00000BDA" w:rsidRDefault="005E2CC0" w:rsidP="005E2CC0">
      <w:pPr>
        <w:pStyle w:val="Textkrper"/>
        <w:numPr>
          <w:ilvl w:val="0"/>
          <w:numId w:val="66"/>
        </w:numPr>
        <w:suppressAutoHyphens/>
        <w:spacing w:line="252" w:lineRule="auto"/>
        <w:rPr>
          <w:ins w:id="1396" w:author="david pedrosa" w:date="2022-02-21T12:33:00Z"/>
        </w:rPr>
      </w:pPr>
      <w:proofErr w:type="spellStart"/>
      <w:ins w:id="1397" w:author="david pedrosa" w:date="2022-02-21T12:33:00Z">
        <w:r w:rsidRPr="00000BDA">
          <w:t>Rotigotin</w:t>
        </w:r>
        <w:proofErr w:type="spellEnd"/>
        <w:r>
          <w:t xml:space="preserve"> (</w:t>
        </w:r>
        <w:proofErr w:type="spellStart"/>
        <w:r>
          <w:t>Leganto</w:t>
        </w:r>
        <w:proofErr w:type="spellEnd"/>
        <w:r>
          <w:sym w:font="Symbol" w:char="F0E2"/>
        </w:r>
        <w:r>
          <w:t xml:space="preserve">, </w:t>
        </w:r>
        <w:proofErr w:type="spellStart"/>
        <w:r>
          <w:t>Neupro</w:t>
        </w:r>
        <w:proofErr w:type="spellEnd"/>
        <w:r>
          <w:sym w:font="Symbol" w:char="F0E2"/>
        </w:r>
        <w:r>
          <w:t>)</w:t>
        </w:r>
      </w:ins>
    </w:p>
    <w:p w14:paraId="2B53256C" w14:textId="77777777" w:rsidR="005E2CC0" w:rsidRPr="00000BDA" w:rsidRDefault="005E2CC0" w:rsidP="005E2CC0">
      <w:pPr>
        <w:pStyle w:val="Textkrper"/>
        <w:numPr>
          <w:ilvl w:val="0"/>
          <w:numId w:val="66"/>
        </w:numPr>
        <w:suppressAutoHyphens/>
        <w:spacing w:line="252" w:lineRule="auto"/>
        <w:rPr>
          <w:ins w:id="1398" w:author="david pedrosa" w:date="2022-02-21T12:33:00Z"/>
        </w:rPr>
      </w:pPr>
      <w:ins w:id="1399" w:author="david pedrosa" w:date="2022-02-21T12:33:00Z">
        <w:r w:rsidRPr="00000BDA">
          <w:t>Amantadin</w:t>
        </w:r>
        <w:r>
          <w:t xml:space="preserve"> (</w:t>
        </w:r>
        <w:proofErr w:type="spellStart"/>
        <w:r>
          <w:t>Pk</w:t>
        </w:r>
        <w:proofErr w:type="spellEnd"/>
        <w:r>
          <w:t xml:space="preserve"> Merz</w:t>
        </w:r>
        <w:r>
          <w:sym w:font="Symbol" w:char="F0E2"/>
        </w:r>
        <w:r>
          <w:t xml:space="preserve">, </w:t>
        </w:r>
        <w:proofErr w:type="spellStart"/>
        <w:r>
          <w:t>Tregor</w:t>
        </w:r>
        <w:proofErr w:type="spellEnd"/>
        <w:r>
          <w:sym w:font="Symbol" w:char="F0E2"/>
        </w:r>
        <w:r>
          <w:t>, Amantadin</w:t>
        </w:r>
        <w:r>
          <w:sym w:font="Symbol" w:char="F0E2"/>
        </w:r>
        <w:r>
          <w:t>)</w:t>
        </w:r>
      </w:ins>
    </w:p>
    <w:p w14:paraId="2FCF6A0A" w14:textId="77777777" w:rsidR="005E2CC0" w:rsidRPr="00000BDA" w:rsidRDefault="005E2CC0" w:rsidP="005E2CC0">
      <w:pPr>
        <w:pStyle w:val="Textkrper"/>
        <w:numPr>
          <w:ilvl w:val="0"/>
          <w:numId w:val="66"/>
        </w:numPr>
        <w:suppressAutoHyphens/>
        <w:spacing w:line="252" w:lineRule="auto"/>
        <w:rPr>
          <w:ins w:id="1400" w:author="david pedrosa" w:date="2022-02-21T12:33:00Z"/>
        </w:rPr>
      </w:pPr>
      <w:commentRangeStart w:id="1401"/>
      <w:proofErr w:type="spellStart"/>
      <w:ins w:id="1402" w:author="david pedrosa" w:date="2022-02-21T12:33:00Z">
        <w:r w:rsidRPr="00000BDA">
          <w:t>Budipin</w:t>
        </w:r>
        <w:proofErr w:type="spellEnd"/>
        <w:r>
          <w:t xml:space="preserve"> (</w:t>
        </w:r>
        <w:proofErr w:type="spellStart"/>
        <w:r>
          <w:t>Parkinsan</w:t>
        </w:r>
        <w:proofErr w:type="spellEnd"/>
        <w:r>
          <w:sym w:font="Symbol" w:char="F0E2"/>
        </w:r>
        <w:r>
          <w:t>)</w:t>
        </w:r>
        <w:commentRangeEnd w:id="1401"/>
        <w:r>
          <w:rPr>
            <w:rStyle w:val="Kommentarzeichen"/>
          </w:rPr>
          <w:commentReference w:id="1401"/>
        </w:r>
      </w:ins>
    </w:p>
    <w:p w14:paraId="4323D840" w14:textId="77777777" w:rsidR="005E2CC0" w:rsidRPr="00000BDA" w:rsidRDefault="005E2CC0" w:rsidP="005E2CC0">
      <w:pPr>
        <w:pStyle w:val="Textkrper"/>
        <w:numPr>
          <w:ilvl w:val="0"/>
          <w:numId w:val="66"/>
        </w:numPr>
        <w:suppressAutoHyphens/>
        <w:spacing w:line="252" w:lineRule="auto"/>
        <w:rPr>
          <w:ins w:id="1403" w:author="david pedrosa" w:date="2022-02-21T12:33:00Z"/>
        </w:rPr>
      </w:pPr>
      <w:proofErr w:type="spellStart"/>
      <w:ins w:id="1404" w:author="david pedrosa" w:date="2022-02-21T12:33:00Z">
        <w:r w:rsidRPr="00000BDA">
          <w:t>Biperiden</w:t>
        </w:r>
        <w:proofErr w:type="spellEnd"/>
        <w:r>
          <w:t xml:space="preserve"> (</w:t>
        </w:r>
        <w:proofErr w:type="spellStart"/>
        <w:r>
          <w:t>Akineton</w:t>
        </w:r>
        <w:proofErr w:type="spellEnd"/>
        <w:r>
          <w:sym w:font="Symbol" w:char="F0E2"/>
        </w:r>
        <w:r>
          <w:t xml:space="preserve">, </w:t>
        </w:r>
        <w:proofErr w:type="spellStart"/>
        <w:r>
          <w:t>Biperiden</w:t>
        </w:r>
        <w:proofErr w:type="spellEnd"/>
        <w:r>
          <w:sym w:font="Symbol" w:char="F0E2"/>
        </w:r>
        <w:r>
          <w:t>)</w:t>
        </w:r>
      </w:ins>
    </w:p>
    <w:p w14:paraId="512BE830" w14:textId="77777777" w:rsidR="005E2CC0" w:rsidRPr="006307E8" w:rsidRDefault="005E2CC0" w:rsidP="005E2CC0">
      <w:pPr>
        <w:pStyle w:val="Textkrper"/>
        <w:numPr>
          <w:ilvl w:val="0"/>
          <w:numId w:val="66"/>
        </w:numPr>
        <w:suppressAutoHyphens/>
        <w:spacing w:line="252" w:lineRule="auto"/>
        <w:rPr>
          <w:ins w:id="1405" w:author="david pedrosa" w:date="2022-02-21T12:33:00Z"/>
        </w:rPr>
      </w:pPr>
      <w:proofErr w:type="spellStart"/>
      <w:ins w:id="1406" w:author="david pedrosa" w:date="2022-02-21T12:33:00Z">
        <w:r w:rsidRPr="00000BDA">
          <w:t>Bornaprin</w:t>
        </w:r>
        <w:proofErr w:type="spellEnd"/>
        <w:r>
          <w:t xml:space="preserve"> (</w:t>
        </w:r>
        <w:proofErr w:type="spellStart"/>
        <w:r>
          <w:t>Sormodren</w:t>
        </w:r>
        <w:proofErr w:type="spellEnd"/>
        <w:r>
          <w:sym w:font="Symbol" w:char="F0E2"/>
        </w:r>
        <w:r>
          <w:t>)</w:t>
        </w:r>
      </w:ins>
    </w:p>
    <w:p w14:paraId="1C776A95" w14:textId="77777777" w:rsidR="005E2CC0" w:rsidRDefault="005E2CC0" w:rsidP="005E2CC0">
      <w:pPr>
        <w:pStyle w:val="Textkrper"/>
        <w:numPr>
          <w:ilvl w:val="0"/>
          <w:numId w:val="66"/>
        </w:numPr>
        <w:suppressAutoHyphens/>
        <w:spacing w:line="252" w:lineRule="auto"/>
        <w:rPr>
          <w:ins w:id="1407" w:author="david pedrosa" w:date="2022-02-21T12:33:00Z"/>
        </w:rPr>
      </w:pPr>
      <w:proofErr w:type="spellStart"/>
      <w:ins w:id="1408" w:author="david pedrosa" w:date="2022-02-21T12:33:00Z">
        <w:r w:rsidRPr="00000BDA">
          <w:t>Trihexphenidyl</w:t>
        </w:r>
        <w:proofErr w:type="spellEnd"/>
        <w:r>
          <w:t xml:space="preserve"> (</w:t>
        </w:r>
        <w:proofErr w:type="spellStart"/>
        <w:r>
          <w:t>Artane</w:t>
        </w:r>
        <w:proofErr w:type="spellEnd"/>
        <w:r>
          <w:sym w:font="Symbol" w:char="F0E2"/>
        </w:r>
        <w:r>
          <w:t xml:space="preserve">, </w:t>
        </w:r>
        <w:proofErr w:type="spellStart"/>
        <w:r>
          <w:t>Parkopan</w:t>
        </w:r>
        <w:proofErr w:type="spellEnd"/>
        <w:r>
          <w:sym w:font="Symbol" w:char="F0E2"/>
        </w:r>
        <w:r>
          <w:t>)</w:t>
        </w:r>
      </w:ins>
    </w:p>
    <w:p w14:paraId="2C40943F" w14:textId="77777777" w:rsidR="005E2CC0" w:rsidRPr="00000BDA" w:rsidRDefault="005E2CC0" w:rsidP="005E2CC0">
      <w:pPr>
        <w:pStyle w:val="Textkrper"/>
        <w:numPr>
          <w:ilvl w:val="0"/>
          <w:numId w:val="66"/>
        </w:numPr>
        <w:suppressAutoHyphens/>
        <w:spacing w:line="252" w:lineRule="auto"/>
        <w:rPr>
          <w:ins w:id="1409" w:author="david pedrosa" w:date="2022-02-21T12:33:00Z"/>
        </w:rPr>
      </w:pPr>
      <w:ins w:id="1410" w:author="david pedrosa" w:date="2022-02-21T12:33:00Z">
        <w:r>
          <w:t>Tiefe Hirnstimulation (THS)</w:t>
        </w:r>
      </w:ins>
    </w:p>
    <w:p w14:paraId="4483FE9E" w14:textId="77777777" w:rsidR="005E2CC0" w:rsidRDefault="005E2CC0" w:rsidP="005E2CC0">
      <w:pPr>
        <w:rPr>
          <w:ins w:id="1411" w:author="david pedrosa" w:date="2022-02-21T12:33:00Z"/>
          <w:lang w:eastAsia="ar-SA"/>
        </w:rPr>
      </w:pPr>
    </w:p>
    <w:p w14:paraId="16CBC30D" w14:textId="77777777" w:rsidR="005E2CC0" w:rsidRDefault="005E2CC0" w:rsidP="005E2CC0">
      <w:pPr>
        <w:rPr>
          <w:ins w:id="1412" w:author="david pedrosa" w:date="2022-02-21T12:33:00Z"/>
        </w:rPr>
      </w:pPr>
    </w:p>
    <w:p w14:paraId="2206806C" w14:textId="77777777" w:rsidR="005E2CC0" w:rsidRDefault="005E2CC0" w:rsidP="005E2CC0">
      <w:pPr>
        <w:rPr>
          <w:ins w:id="1413" w:author="david pedrosa" w:date="2022-02-21T12:33:00Z"/>
          <w:i/>
          <w:iCs/>
        </w:rPr>
      </w:pPr>
      <w:ins w:id="1414" w:author="david pedrosa" w:date="2022-02-21T12:33:00Z">
        <w:r w:rsidRPr="001A59A1">
          <w:rPr>
            <w:i/>
            <w:iCs/>
          </w:rPr>
          <w:t>Wenn L-</w:t>
        </w:r>
        <w:proofErr w:type="spellStart"/>
        <w:r w:rsidRPr="001A59A1">
          <w:rPr>
            <w:i/>
            <w:iCs/>
          </w:rPr>
          <w:t>Dopa</w:t>
        </w:r>
        <w:proofErr w:type="spellEnd"/>
        <w:r w:rsidRPr="001A59A1">
          <w:rPr>
            <w:i/>
            <w:iCs/>
          </w:rPr>
          <w:t>-Präparat eingenommen wird:</w:t>
        </w:r>
      </w:ins>
    </w:p>
    <w:p w14:paraId="6E7979A3" w14:textId="77777777" w:rsidR="005E2CC0" w:rsidRDefault="005E2CC0" w:rsidP="005E2CC0">
      <w:pPr>
        <w:rPr>
          <w:ins w:id="1415" w:author="david pedrosa" w:date="2022-02-21T12:33:00Z"/>
        </w:rPr>
      </w:pPr>
      <w:ins w:id="1416" w:author="david pedrosa" w:date="2022-02-21T12:33:00Z">
        <w:r>
          <w:t xml:space="preserve">1 Zu welchem Hormon wird </w:t>
        </w:r>
        <w:proofErr w:type="spellStart"/>
        <w:r>
          <w:t>Levodopa</w:t>
        </w:r>
        <w:proofErr w:type="spellEnd"/>
        <w:r>
          <w:t xml:space="preserve"> (L-</w:t>
        </w:r>
        <w:proofErr w:type="spellStart"/>
        <w:r>
          <w:t>Dopa</w:t>
        </w:r>
        <w:proofErr w:type="spellEnd"/>
        <w:r>
          <w:t>) im Gehirn umgewandelt?</w:t>
        </w:r>
      </w:ins>
    </w:p>
    <w:p w14:paraId="453C4A37" w14:textId="77777777" w:rsidR="005E2CC0" w:rsidRPr="001A59A1" w:rsidRDefault="005E2CC0" w:rsidP="005E2CC0">
      <w:pPr>
        <w:pStyle w:val="Textkrper"/>
        <w:numPr>
          <w:ilvl w:val="0"/>
          <w:numId w:val="66"/>
        </w:numPr>
        <w:suppressAutoHyphens/>
        <w:spacing w:line="252" w:lineRule="auto"/>
        <w:rPr>
          <w:ins w:id="1417" w:author="david pedrosa" w:date="2022-02-21T12:33:00Z"/>
        </w:rPr>
      </w:pPr>
      <w:ins w:id="1418" w:author="david pedrosa" w:date="2022-02-21T12:33:00Z">
        <w:r w:rsidRPr="001A59A1">
          <w:t>Histamin</w:t>
        </w:r>
      </w:ins>
    </w:p>
    <w:p w14:paraId="34F7FE51" w14:textId="77777777" w:rsidR="005E2CC0" w:rsidRPr="001A59A1" w:rsidRDefault="005E2CC0" w:rsidP="005E2CC0">
      <w:pPr>
        <w:pStyle w:val="Textkrper"/>
        <w:numPr>
          <w:ilvl w:val="0"/>
          <w:numId w:val="66"/>
        </w:numPr>
        <w:suppressAutoHyphens/>
        <w:spacing w:line="252" w:lineRule="auto"/>
        <w:rPr>
          <w:ins w:id="1419" w:author="david pedrosa" w:date="2022-02-21T12:33:00Z"/>
        </w:rPr>
      </w:pPr>
      <w:ins w:id="1420" w:author="david pedrosa" w:date="2022-02-21T12:33:00Z">
        <w:r w:rsidRPr="001A59A1">
          <w:t>Adrenalin</w:t>
        </w:r>
      </w:ins>
    </w:p>
    <w:p w14:paraId="28E43734" w14:textId="77777777" w:rsidR="005E2CC0" w:rsidRPr="001A59A1" w:rsidRDefault="005E2CC0" w:rsidP="005E2CC0">
      <w:pPr>
        <w:pStyle w:val="Textkrper"/>
        <w:numPr>
          <w:ilvl w:val="0"/>
          <w:numId w:val="66"/>
        </w:numPr>
        <w:suppressAutoHyphens/>
        <w:spacing w:line="252" w:lineRule="auto"/>
        <w:rPr>
          <w:ins w:id="1421" w:author="david pedrosa" w:date="2022-02-21T12:33:00Z"/>
        </w:rPr>
      </w:pPr>
      <w:ins w:id="1422" w:author="david pedrosa" w:date="2022-02-21T12:33:00Z">
        <w:r>
          <w:t>Dopamin</w:t>
        </w:r>
      </w:ins>
    </w:p>
    <w:p w14:paraId="56268E32" w14:textId="77777777" w:rsidR="005E2CC0" w:rsidRPr="001A59A1" w:rsidRDefault="005E2CC0" w:rsidP="005E2CC0">
      <w:pPr>
        <w:pStyle w:val="Textkrper"/>
        <w:numPr>
          <w:ilvl w:val="0"/>
          <w:numId w:val="66"/>
        </w:numPr>
        <w:suppressAutoHyphens/>
        <w:spacing w:line="252" w:lineRule="auto"/>
        <w:rPr>
          <w:ins w:id="1423" w:author="david pedrosa" w:date="2022-02-21T12:33:00Z"/>
        </w:rPr>
      </w:pPr>
      <w:ins w:id="1424" w:author="david pedrosa" w:date="2022-02-21T12:33:00Z">
        <w:r>
          <w:t>Insulin</w:t>
        </w:r>
      </w:ins>
    </w:p>
    <w:p w14:paraId="2029F8DF" w14:textId="77777777" w:rsidR="005E2CC0" w:rsidRDefault="005E2CC0" w:rsidP="005E2CC0">
      <w:pPr>
        <w:rPr>
          <w:ins w:id="1425" w:author="david pedrosa" w:date="2022-02-21T12:33:00Z"/>
        </w:rPr>
      </w:pPr>
    </w:p>
    <w:p w14:paraId="053D3B49" w14:textId="77777777" w:rsidR="005E2CC0" w:rsidRPr="001A59A1" w:rsidRDefault="005E2CC0" w:rsidP="005E2CC0">
      <w:pPr>
        <w:rPr>
          <w:ins w:id="1426" w:author="david pedrosa" w:date="2022-02-21T12:33:00Z"/>
        </w:rPr>
      </w:pPr>
      <w:ins w:id="1427" w:author="david pedrosa" w:date="2022-02-21T12:33:00Z">
        <w:r>
          <w:lastRenderedPageBreak/>
          <w:t xml:space="preserve">2 </w:t>
        </w:r>
        <w:r w:rsidRPr="001A59A1">
          <w:t>W</w:t>
        </w:r>
        <w:r>
          <w:t>ann</w:t>
        </w:r>
        <w:r w:rsidRPr="001A59A1">
          <w:t xml:space="preserve"> ist </w:t>
        </w:r>
        <w:proofErr w:type="spellStart"/>
        <w:r>
          <w:t>Levodopa</w:t>
        </w:r>
        <w:proofErr w:type="spellEnd"/>
        <w:r>
          <w:t xml:space="preserve"> (</w:t>
        </w:r>
        <w:r w:rsidRPr="001A59A1">
          <w:t>L-</w:t>
        </w:r>
        <w:proofErr w:type="spellStart"/>
        <w:r w:rsidRPr="001A59A1">
          <w:t>Dopa</w:t>
        </w:r>
        <w:proofErr w:type="spellEnd"/>
        <w:r>
          <w:t>)</w:t>
        </w:r>
        <w:r w:rsidRPr="001A59A1">
          <w:t xml:space="preserve"> einzunehmen</w:t>
        </w:r>
        <w:r>
          <w:t>, um optimal wirken zu können</w:t>
        </w:r>
        <w:r w:rsidRPr="001A59A1">
          <w:t>?</w:t>
        </w:r>
      </w:ins>
    </w:p>
    <w:p w14:paraId="191822CF" w14:textId="77777777" w:rsidR="005E2CC0" w:rsidRDefault="005E2CC0" w:rsidP="005E2CC0">
      <w:pPr>
        <w:pStyle w:val="Textkrper"/>
        <w:numPr>
          <w:ilvl w:val="0"/>
          <w:numId w:val="66"/>
        </w:numPr>
        <w:suppressAutoHyphens/>
        <w:spacing w:line="252" w:lineRule="auto"/>
        <w:rPr>
          <w:ins w:id="1428" w:author="david pedrosa" w:date="2022-02-21T12:33:00Z"/>
        </w:rPr>
      </w:pPr>
      <w:ins w:id="1429" w:author="david pedrosa" w:date="2022-02-21T12:33:00Z">
        <w:r w:rsidRPr="00BE7E09">
          <w:t xml:space="preserve">Beim Essen </w:t>
        </w:r>
      </w:ins>
    </w:p>
    <w:p w14:paraId="4DFC1705" w14:textId="77777777" w:rsidR="005E2CC0" w:rsidRDefault="005E2CC0" w:rsidP="005E2CC0">
      <w:pPr>
        <w:pStyle w:val="Textkrper"/>
        <w:numPr>
          <w:ilvl w:val="0"/>
          <w:numId w:val="66"/>
        </w:numPr>
        <w:suppressAutoHyphens/>
        <w:spacing w:line="252" w:lineRule="auto"/>
        <w:rPr>
          <w:ins w:id="1430" w:author="david pedrosa" w:date="2022-02-21T12:33:00Z"/>
        </w:rPr>
      </w:pPr>
      <w:ins w:id="1431" w:author="david pedrosa" w:date="2022-02-21T12:33:00Z">
        <w:r>
          <w:t>Egal</w:t>
        </w:r>
      </w:ins>
    </w:p>
    <w:p w14:paraId="5B0C0104" w14:textId="77777777" w:rsidR="005E2CC0" w:rsidRPr="00356D54" w:rsidRDefault="005E2CC0" w:rsidP="005E2CC0">
      <w:pPr>
        <w:pStyle w:val="Textkrper"/>
        <w:numPr>
          <w:ilvl w:val="0"/>
          <w:numId w:val="66"/>
        </w:numPr>
        <w:suppressAutoHyphens/>
        <w:spacing w:line="252" w:lineRule="auto"/>
        <w:rPr>
          <w:ins w:id="1432" w:author="david pedrosa" w:date="2022-02-21T12:33:00Z"/>
        </w:rPr>
      </w:pPr>
      <w:ins w:id="1433" w:author="david pedrosa" w:date="2022-02-21T12:33:00Z">
        <w:r>
          <w:t>1</w:t>
        </w:r>
        <w:r w:rsidRPr="00356D54">
          <w:t xml:space="preserve"> Stunden vor dem Essen </w:t>
        </w:r>
      </w:ins>
    </w:p>
    <w:p w14:paraId="768FED5C" w14:textId="77777777" w:rsidR="005E2CC0" w:rsidRDefault="005E2CC0" w:rsidP="005E2CC0">
      <w:pPr>
        <w:pStyle w:val="Textkrper"/>
        <w:numPr>
          <w:ilvl w:val="0"/>
          <w:numId w:val="66"/>
        </w:numPr>
        <w:suppressAutoHyphens/>
        <w:spacing w:line="252" w:lineRule="auto"/>
        <w:rPr>
          <w:ins w:id="1434" w:author="david pedrosa" w:date="2022-02-21T12:33:00Z"/>
        </w:rPr>
      </w:pPr>
      <w:ins w:id="1435" w:author="david pedrosa" w:date="2022-02-21T12:33:00Z">
        <w:r>
          <w:t>10 Minuten nach dem Essen</w:t>
        </w:r>
      </w:ins>
    </w:p>
    <w:p w14:paraId="0A91ECBE" w14:textId="77777777" w:rsidR="005E2CC0" w:rsidRDefault="005E2CC0" w:rsidP="005E2CC0">
      <w:pPr>
        <w:rPr>
          <w:ins w:id="1436" w:author="david pedrosa" w:date="2022-02-21T12:33:00Z"/>
        </w:rPr>
      </w:pPr>
    </w:p>
    <w:p w14:paraId="1B33F47E" w14:textId="77777777" w:rsidR="005E2CC0" w:rsidRDefault="005E2CC0" w:rsidP="005E2CC0">
      <w:pPr>
        <w:rPr>
          <w:ins w:id="1437" w:author="david pedrosa" w:date="2022-02-21T12:33:00Z"/>
        </w:rPr>
      </w:pPr>
      <w:ins w:id="1438" w:author="david pedrosa" w:date="2022-02-21T12:33:00Z">
        <w:r>
          <w:t xml:space="preserve">3 </w:t>
        </w:r>
        <w:r w:rsidRPr="001A59A1">
          <w:t xml:space="preserve">Warum ist der Einnahmezeitpunkt wichtig? </w:t>
        </w:r>
      </w:ins>
    </w:p>
    <w:p w14:paraId="3337337B" w14:textId="77777777" w:rsidR="005E2CC0" w:rsidRDefault="005E2CC0" w:rsidP="005E2CC0">
      <w:pPr>
        <w:rPr>
          <w:ins w:id="1439" w:author="david pedrosa" w:date="2022-02-21T12:33:00Z"/>
        </w:rPr>
      </w:pPr>
      <w:ins w:id="1440" w:author="david pedrosa" w:date="2022-02-21T12:33:00Z">
        <w:r>
          <w:softHyphen/>
        </w:r>
        <w:r>
          <w:softHyphen/>
        </w:r>
        <w:r>
          <w:softHyphen/>
        </w:r>
        <w:r>
          <w:softHyphen/>
        </w:r>
        <w:r>
          <w:softHyphen/>
          <w:t>__________________________________________________________________________</w:t>
        </w:r>
      </w:ins>
    </w:p>
    <w:p w14:paraId="67BEC7E1" w14:textId="77777777" w:rsidR="005E2CC0" w:rsidRDefault="005E2CC0" w:rsidP="005E2CC0">
      <w:pPr>
        <w:rPr>
          <w:ins w:id="1441" w:author="david pedrosa" w:date="2022-02-21T12:33:00Z"/>
        </w:rPr>
      </w:pPr>
    </w:p>
    <w:p w14:paraId="1D06E68C" w14:textId="77777777" w:rsidR="005E2CC0" w:rsidRDefault="005E2CC0" w:rsidP="005E2CC0">
      <w:pPr>
        <w:rPr>
          <w:ins w:id="1442" w:author="david pedrosa" w:date="2022-02-21T12:33:00Z"/>
        </w:rPr>
      </w:pPr>
      <w:ins w:id="1443" w:author="david pedrosa" w:date="2022-02-21T12:33:00Z">
        <w:r>
          <w:t>4 Im Folgenden sind einige Behauptungen aufgeführt, bei denen Sie die richtigen Behauptungen markieren. (Mehrfachnennung)</w:t>
        </w:r>
      </w:ins>
    </w:p>
    <w:p w14:paraId="2CC73A3D" w14:textId="77777777" w:rsidR="005E2CC0" w:rsidRDefault="005E2CC0" w:rsidP="005E2CC0">
      <w:pPr>
        <w:pStyle w:val="Textkrper"/>
        <w:numPr>
          <w:ilvl w:val="0"/>
          <w:numId w:val="66"/>
        </w:numPr>
        <w:suppressAutoHyphens/>
        <w:spacing w:line="252" w:lineRule="auto"/>
        <w:rPr>
          <w:ins w:id="1444" w:author="david pedrosa" w:date="2022-02-21T12:33:00Z"/>
        </w:rPr>
      </w:pPr>
      <w:ins w:id="1445" w:author="david pedrosa" w:date="2022-02-21T12:33:00Z">
        <w:r w:rsidRPr="001A59A1">
          <w:t>L-</w:t>
        </w:r>
        <w:proofErr w:type="spellStart"/>
        <w:r w:rsidRPr="001A59A1">
          <w:t>Dopa</w:t>
        </w:r>
        <w:proofErr w:type="spellEnd"/>
        <w:r w:rsidRPr="001A59A1">
          <w:t xml:space="preserve"> ist zu festen Uhrzeiten einzunehmen, damit es optimal wirken kann.</w:t>
        </w:r>
      </w:ins>
    </w:p>
    <w:p w14:paraId="72120488" w14:textId="77777777" w:rsidR="005E2CC0" w:rsidRPr="001A59A1" w:rsidRDefault="005E2CC0" w:rsidP="005E2CC0">
      <w:pPr>
        <w:pStyle w:val="Textkrper"/>
        <w:numPr>
          <w:ilvl w:val="0"/>
          <w:numId w:val="66"/>
        </w:numPr>
        <w:suppressAutoHyphens/>
        <w:spacing w:line="252" w:lineRule="auto"/>
        <w:rPr>
          <w:ins w:id="1446" w:author="david pedrosa" w:date="2022-02-21T12:33:00Z"/>
        </w:rPr>
      </w:pPr>
      <w:ins w:id="1447" w:author="david pedrosa" w:date="2022-02-21T12:33:00Z">
        <w:r w:rsidRPr="001A59A1">
          <w:t>L-</w:t>
        </w:r>
        <w:proofErr w:type="spellStart"/>
        <w:r w:rsidRPr="001A59A1">
          <w:t>Dopa</w:t>
        </w:r>
        <w:proofErr w:type="spellEnd"/>
        <w:r w:rsidRPr="001A59A1">
          <w:t xml:space="preserve"> ist in der Regel gut verträglich. </w:t>
        </w:r>
      </w:ins>
    </w:p>
    <w:p w14:paraId="3844D576" w14:textId="77777777" w:rsidR="005E2CC0" w:rsidRDefault="005E2CC0" w:rsidP="005E2CC0">
      <w:pPr>
        <w:pStyle w:val="Textkrper"/>
        <w:numPr>
          <w:ilvl w:val="0"/>
          <w:numId w:val="66"/>
        </w:numPr>
        <w:suppressAutoHyphens/>
        <w:spacing w:line="252" w:lineRule="auto"/>
        <w:rPr>
          <w:ins w:id="1448" w:author="david pedrosa" w:date="2022-02-21T12:33:00Z"/>
        </w:rPr>
      </w:pPr>
      <w:ins w:id="1449" w:author="david pedrosa" w:date="2022-02-21T12:33:00Z">
        <w:r w:rsidRPr="001A59A1">
          <w:t>L-</w:t>
        </w:r>
        <w:proofErr w:type="spellStart"/>
        <w:r w:rsidRPr="001A59A1">
          <w:t>Dopa</w:t>
        </w:r>
        <w:proofErr w:type="spellEnd"/>
        <w:r w:rsidRPr="001A59A1">
          <w:t xml:space="preserve"> sollte mit Milchprodukten eingenommen werden.</w:t>
        </w:r>
      </w:ins>
    </w:p>
    <w:p w14:paraId="43BDD3AD" w14:textId="77777777" w:rsidR="005E2CC0" w:rsidRDefault="005E2CC0" w:rsidP="005E2CC0">
      <w:pPr>
        <w:pStyle w:val="Textkrper"/>
        <w:numPr>
          <w:ilvl w:val="0"/>
          <w:numId w:val="66"/>
        </w:numPr>
        <w:suppressAutoHyphens/>
        <w:spacing w:line="252" w:lineRule="auto"/>
        <w:rPr>
          <w:ins w:id="1450" w:author="david pedrosa" w:date="2022-02-21T12:33:00Z"/>
        </w:rPr>
      </w:pPr>
      <w:ins w:id="1451" w:author="david pedrosa" w:date="2022-02-21T12:33:00Z">
        <w:r>
          <w:t xml:space="preserve">Durch mehrere Einnahmezeitpunkte soll der Wirkstoffspiegel gleichbleiben. </w:t>
        </w:r>
      </w:ins>
    </w:p>
    <w:p w14:paraId="646E7C72" w14:textId="77777777" w:rsidR="005E2CC0" w:rsidRPr="00512E08" w:rsidRDefault="005E2CC0" w:rsidP="005E2CC0">
      <w:pPr>
        <w:pStyle w:val="Textkrper"/>
        <w:numPr>
          <w:ilvl w:val="0"/>
          <w:numId w:val="66"/>
        </w:numPr>
        <w:suppressAutoHyphens/>
        <w:spacing w:line="252" w:lineRule="auto"/>
        <w:rPr>
          <w:ins w:id="1452" w:author="david pedrosa" w:date="2022-02-21T12:33:00Z"/>
        </w:rPr>
      </w:pPr>
      <w:ins w:id="1453" w:author="david pedrosa" w:date="2022-02-21T12:33:00Z">
        <w:r>
          <w:t>L-</w:t>
        </w:r>
        <w:proofErr w:type="spellStart"/>
        <w:r>
          <w:t>Dopa</w:t>
        </w:r>
        <w:proofErr w:type="spellEnd"/>
        <w:r>
          <w:t xml:space="preserve"> wird häufig in </w:t>
        </w:r>
        <w:r w:rsidRPr="00512E08">
          <w:t xml:space="preserve">Kombinationspräparate mit beispielsweise </w:t>
        </w:r>
        <w:proofErr w:type="spellStart"/>
        <w:r w:rsidRPr="00512E08">
          <w:t>Benserazid</w:t>
        </w:r>
        <w:proofErr w:type="spellEnd"/>
        <w:r w:rsidRPr="00512E08">
          <w:t xml:space="preserve"> oder </w:t>
        </w:r>
        <w:proofErr w:type="spellStart"/>
        <w:r w:rsidRPr="00512E08">
          <w:t>Entacapon</w:t>
        </w:r>
        <w:proofErr w:type="spellEnd"/>
        <w:r w:rsidRPr="00512E08">
          <w:t xml:space="preserve"> eingesetzt</w:t>
        </w:r>
        <w:r>
          <w:t>, um den</w:t>
        </w:r>
        <w:r w:rsidRPr="00512E08">
          <w:t xml:space="preserve"> Abbau von Dopamin </w:t>
        </w:r>
        <w:r>
          <w:t xml:space="preserve">zu hemmen </w:t>
        </w:r>
        <w:r w:rsidRPr="00512E08">
          <w:t xml:space="preserve">und die Wirkdauer des Dopamins </w:t>
        </w:r>
        <w:r>
          <w:t>zu verlängern</w:t>
        </w:r>
        <w:r w:rsidRPr="00512E08">
          <w:t xml:space="preserve">. </w:t>
        </w:r>
      </w:ins>
    </w:p>
    <w:p w14:paraId="7DA91121" w14:textId="77777777" w:rsidR="005E2CC0" w:rsidRDefault="005E2CC0" w:rsidP="005E2CC0">
      <w:pPr>
        <w:rPr>
          <w:ins w:id="1454" w:author="david pedrosa" w:date="2022-02-21T12:33:00Z"/>
        </w:rPr>
      </w:pPr>
    </w:p>
    <w:p w14:paraId="5A031885" w14:textId="77777777" w:rsidR="005E2CC0" w:rsidRPr="001A59A1" w:rsidRDefault="005E2CC0" w:rsidP="005E2CC0">
      <w:pPr>
        <w:rPr>
          <w:ins w:id="1455" w:author="david pedrosa" w:date="2022-02-21T12:33:00Z"/>
        </w:rPr>
      </w:pPr>
      <w:ins w:id="1456" w:author="david pedrosa" w:date="2022-02-21T12:33:00Z">
        <w:r>
          <w:t xml:space="preserve">5 </w:t>
        </w:r>
        <w:r w:rsidRPr="001A59A1">
          <w:t>Kennen Sie typische Nebenwirkungen?</w:t>
        </w:r>
      </w:ins>
    </w:p>
    <w:p w14:paraId="43D09822" w14:textId="77777777" w:rsidR="005E2CC0" w:rsidRPr="00351A91" w:rsidRDefault="005E2CC0" w:rsidP="005E2CC0">
      <w:pPr>
        <w:pStyle w:val="Textkrper"/>
        <w:numPr>
          <w:ilvl w:val="0"/>
          <w:numId w:val="66"/>
        </w:numPr>
        <w:suppressAutoHyphens/>
        <w:spacing w:line="252" w:lineRule="auto"/>
        <w:rPr>
          <w:ins w:id="1457" w:author="david pedrosa" w:date="2022-02-21T12:33:00Z"/>
        </w:rPr>
      </w:pPr>
      <w:ins w:id="1458" w:author="david pedrosa" w:date="2022-02-21T12:33:00Z">
        <w:r w:rsidRPr="00F21E5B">
          <w:t>Ja -&gt; Frage 5a</w:t>
        </w:r>
      </w:ins>
    </w:p>
    <w:p w14:paraId="346926D2" w14:textId="77777777" w:rsidR="005E2CC0" w:rsidRPr="00F21E5B" w:rsidRDefault="005E2CC0" w:rsidP="005E2CC0">
      <w:pPr>
        <w:pStyle w:val="Textkrper"/>
        <w:numPr>
          <w:ilvl w:val="0"/>
          <w:numId w:val="66"/>
        </w:numPr>
        <w:suppressAutoHyphens/>
        <w:spacing w:line="252" w:lineRule="auto"/>
        <w:rPr>
          <w:ins w:id="1459" w:author="david pedrosa" w:date="2022-02-21T12:33:00Z"/>
        </w:rPr>
      </w:pPr>
      <w:ins w:id="1460" w:author="david pedrosa" w:date="2022-02-21T12:33:00Z">
        <w:r w:rsidRPr="00F21E5B">
          <w:t>Nein</w:t>
        </w:r>
      </w:ins>
    </w:p>
    <w:p w14:paraId="4103114B" w14:textId="77777777" w:rsidR="005E2CC0" w:rsidRDefault="005E2CC0" w:rsidP="005E2CC0">
      <w:pPr>
        <w:rPr>
          <w:ins w:id="1461" w:author="david pedrosa" w:date="2022-02-21T12:33:00Z"/>
        </w:rPr>
      </w:pPr>
    </w:p>
    <w:p w14:paraId="2DBB3D45" w14:textId="77777777" w:rsidR="005E2CC0" w:rsidRDefault="005E2CC0" w:rsidP="005E2CC0">
      <w:pPr>
        <w:rPr>
          <w:ins w:id="1462" w:author="david pedrosa" w:date="2022-02-21T12:33:00Z"/>
        </w:rPr>
      </w:pPr>
      <w:ins w:id="1463" w:author="david pedrosa" w:date="2022-02-21T12:33:00Z">
        <w:r>
          <w:t xml:space="preserve">5a </w:t>
        </w:r>
        <w:r w:rsidRPr="00351A91">
          <w:t xml:space="preserve">Welche Nebenwirkungen kennen Sie? </w:t>
        </w:r>
        <w:r>
          <w:t>(Mehrfachnennung)</w:t>
        </w:r>
      </w:ins>
    </w:p>
    <w:p w14:paraId="032A3D70" w14:textId="77777777" w:rsidR="005E2CC0" w:rsidRPr="00351A91" w:rsidRDefault="005E2CC0" w:rsidP="005E2CC0">
      <w:pPr>
        <w:pStyle w:val="Textkrper"/>
        <w:numPr>
          <w:ilvl w:val="0"/>
          <w:numId w:val="66"/>
        </w:numPr>
        <w:suppressAutoHyphens/>
        <w:spacing w:line="252" w:lineRule="auto"/>
        <w:rPr>
          <w:ins w:id="1464" w:author="david pedrosa" w:date="2022-02-21T12:33:00Z"/>
        </w:rPr>
      </w:pPr>
      <w:ins w:id="1465" w:author="david pedrosa" w:date="2022-02-21T12:33:00Z">
        <w:r w:rsidRPr="00351A91">
          <w:t>Übelkeit</w:t>
        </w:r>
        <w:r>
          <w:t>/Erbrechen</w:t>
        </w:r>
      </w:ins>
    </w:p>
    <w:p w14:paraId="06839C1A" w14:textId="77777777" w:rsidR="005E2CC0" w:rsidRPr="00351A91" w:rsidRDefault="005E2CC0" w:rsidP="005E2CC0">
      <w:pPr>
        <w:pStyle w:val="Textkrper"/>
        <w:numPr>
          <w:ilvl w:val="0"/>
          <w:numId w:val="66"/>
        </w:numPr>
        <w:suppressAutoHyphens/>
        <w:spacing w:line="252" w:lineRule="auto"/>
        <w:rPr>
          <w:ins w:id="1466" w:author="david pedrosa" w:date="2022-02-21T12:33:00Z"/>
        </w:rPr>
      </w:pPr>
      <w:ins w:id="1467" w:author="david pedrosa" w:date="2022-02-21T12:33:00Z">
        <w:r w:rsidRPr="00351A91">
          <w:t>Appetitlosigkeit</w:t>
        </w:r>
      </w:ins>
    </w:p>
    <w:p w14:paraId="02083D96" w14:textId="77777777" w:rsidR="005E2CC0" w:rsidRPr="00351A91" w:rsidRDefault="005E2CC0" w:rsidP="005E2CC0">
      <w:pPr>
        <w:pStyle w:val="Textkrper"/>
        <w:numPr>
          <w:ilvl w:val="0"/>
          <w:numId w:val="66"/>
        </w:numPr>
        <w:suppressAutoHyphens/>
        <w:spacing w:line="252" w:lineRule="auto"/>
        <w:rPr>
          <w:ins w:id="1468" w:author="david pedrosa" w:date="2022-02-21T12:33:00Z"/>
        </w:rPr>
      </w:pPr>
      <w:ins w:id="1469" w:author="david pedrosa" w:date="2022-02-21T12:33:00Z">
        <w:r w:rsidRPr="00351A91">
          <w:t>Schwindel</w:t>
        </w:r>
      </w:ins>
    </w:p>
    <w:p w14:paraId="112F4714" w14:textId="77777777" w:rsidR="005E2CC0" w:rsidRPr="00351A91" w:rsidRDefault="005E2CC0" w:rsidP="005E2CC0">
      <w:pPr>
        <w:pStyle w:val="Textkrper"/>
        <w:numPr>
          <w:ilvl w:val="0"/>
          <w:numId w:val="66"/>
        </w:numPr>
        <w:suppressAutoHyphens/>
        <w:spacing w:line="252" w:lineRule="auto"/>
        <w:rPr>
          <w:ins w:id="1470" w:author="david pedrosa" w:date="2022-02-21T12:33:00Z"/>
        </w:rPr>
      </w:pPr>
      <w:ins w:id="1471" w:author="david pedrosa" w:date="2022-02-21T12:33:00Z">
        <w:r w:rsidRPr="00351A91">
          <w:t>gesteigerter Antrieb</w:t>
        </w:r>
      </w:ins>
    </w:p>
    <w:p w14:paraId="5DC67933" w14:textId="77777777" w:rsidR="005E2CC0" w:rsidRPr="00351A91" w:rsidRDefault="005E2CC0" w:rsidP="005E2CC0">
      <w:pPr>
        <w:pStyle w:val="Textkrper"/>
        <w:numPr>
          <w:ilvl w:val="0"/>
          <w:numId w:val="66"/>
        </w:numPr>
        <w:suppressAutoHyphens/>
        <w:spacing w:line="252" w:lineRule="auto"/>
        <w:rPr>
          <w:ins w:id="1472" w:author="david pedrosa" w:date="2022-02-21T12:33:00Z"/>
        </w:rPr>
      </w:pPr>
      <w:ins w:id="1473" w:author="david pedrosa" w:date="2022-02-21T12:33:00Z">
        <w:r>
          <w:fldChar w:fldCharType="begin"/>
        </w:r>
        <w:r>
          <w:instrText xml:space="preserve"> HYPERLINK "https://www.gesundheitsinformation.de/Depression.2004.de.html?term=233" \o "Erklärung des Begriffs" </w:instrText>
        </w:r>
        <w:r>
          <w:fldChar w:fldCharType="separate"/>
        </w:r>
        <w:r w:rsidRPr="00351A91">
          <w:t>Depression</w:t>
        </w:r>
        <w:r>
          <w:fldChar w:fldCharType="end"/>
        </w:r>
      </w:ins>
    </w:p>
    <w:p w14:paraId="22248688" w14:textId="77777777" w:rsidR="005E2CC0" w:rsidRDefault="005E2CC0" w:rsidP="005E2CC0">
      <w:pPr>
        <w:pStyle w:val="Textkrper"/>
        <w:numPr>
          <w:ilvl w:val="0"/>
          <w:numId w:val="66"/>
        </w:numPr>
        <w:suppressAutoHyphens/>
        <w:spacing w:line="252" w:lineRule="auto"/>
        <w:rPr>
          <w:ins w:id="1474" w:author="david pedrosa" w:date="2022-02-21T12:33:00Z"/>
        </w:rPr>
      </w:pPr>
      <w:ins w:id="1475" w:author="david pedrosa" w:date="2022-02-21T12:33:00Z">
        <w:r w:rsidRPr="00351A91">
          <w:t>Verwirrtheit</w:t>
        </w:r>
      </w:ins>
    </w:p>
    <w:p w14:paraId="6E49D5C3" w14:textId="77777777" w:rsidR="005E2CC0" w:rsidRDefault="005E2CC0" w:rsidP="005E2CC0">
      <w:pPr>
        <w:pStyle w:val="Textkrper"/>
        <w:numPr>
          <w:ilvl w:val="0"/>
          <w:numId w:val="66"/>
        </w:numPr>
        <w:suppressAutoHyphens/>
        <w:spacing w:line="252" w:lineRule="auto"/>
        <w:rPr>
          <w:ins w:id="1476" w:author="david pedrosa" w:date="2022-02-21T12:33:00Z"/>
        </w:rPr>
      </w:pPr>
      <w:ins w:id="1477" w:author="david pedrosa" w:date="2022-02-21T12:33:00Z">
        <w:r>
          <w:t>Schlafstörungen</w:t>
        </w:r>
      </w:ins>
    </w:p>
    <w:p w14:paraId="219A892F" w14:textId="77777777" w:rsidR="005E2CC0" w:rsidRDefault="005E2CC0" w:rsidP="005E2CC0">
      <w:pPr>
        <w:pStyle w:val="Textkrper"/>
        <w:numPr>
          <w:ilvl w:val="0"/>
          <w:numId w:val="66"/>
        </w:numPr>
        <w:suppressAutoHyphens/>
        <w:spacing w:line="252" w:lineRule="auto"/>
        <w:rPr>
          <w:ins w:id="1478" w:author="david pedrosa" w:date="2022-02-21T12:33:00Z"/>
        </w:rPr>
      </w:pPr>
      <w:ins w:id="1479" w:author="david pedrosa" w:date="2022-02-21T12:33:00Z">
        <w:r w:rsidRPr="00942B62">
          <w:t>Halluzinationen</w:t>
        </w:r>
      </w:ins>
    </w:p>
    <w:p w14:paraId="408DA6EB" w14:textId="77777777" w:rsidR="005E2CC0" w:rsidRDefault="005E2CC0" w:rsidP="005E2CC0">
      <w:pPr>
        <w:pStyle w:val="Textkrper"/>
        <w:numPr>
          <w:ilvl w:val="0"/>
          <w:numId w:val="66"/>
        </w:numPr>
        <w:suppressAutoHyphens/>
        <w:spacing w:line="252" w:lineRule="auto"/>
        <w:rPr>
          <w:ins w:id="1480" w:author="david pedrosa" w:date="2022-02-21T12:33:00Z"/>
        </w:rPr>
      </w:pPr>
      <w:ins w:id="1481" w:author="david pedrosa" w:date="2022-02-21T12:33:00Z">
        <w:r>
          <w:t>„ON-OFF-Phänomen“</w:t>
        </w:r>
      </w:ins>
    </w:p>
    <w:p w14:paraId="15494CDB" w14:textId="77777777" w:rsidR="005E2CC0" w:rsidRPr="00351A91" w:rsidRDefault="005E2CC0" w:rsidP="005E2CC0">
      <w:pPr>
        <w:pStyle w:val="Textkrper"/>
        <w:numPr>
          <w:ilvl w:val="0"/>
          <w:numId w:val="66"/>
        </w:numPr>
        <w:suppressAutoHyphens/>
        <w:spacing w:line="252" w:lineRule="auto"/>
        <w:rPr>
          <w:ins w:id="1482" w:author="david pedrosa" w:date="2022-02-21T12:33:00Z"/>
        </w:rPr>
      </w:pPr>
      <w:ins w:id="1483" w:author="david pedrosa" w:date="2022-02-21T12:33:00Z">
        <w:r>
          <w:t>Andere: _________________________</w:t>
        </w:r>
      </w:ins>
    </w:p>
    <w:p w14:paraId="38162BFA" w14:textId="77777777" w:rsidR="005E2CC0" w:rsidRDefault="005E2CC0" w:rsidP="005E2CC0">
      <w:pPr>
        <w:rPr>
          <w:ins w:id="1484" w:author="david pedrosa" w:date="2022-02-21T12:33:00Z"/>
          <w:lang w:eastAsia="ar-SA"/>
        </w:rPr>
      </w:pPr>
    </w:p>
    <w:p w14:paraId="45A1D50F" w14:textId="77777777" w:rsidR="005E2CC0" w:rsidRPr="00FA11A7" w:rsidRDefault="005E2CC0" w:rsidP="005E2CC0">
      <w:pPr>
        <w:rPr>
          <w:ins w:id="1485" w:author="david pedrosa" w:date="2022-02-21T12:33:00Z"/>
          <w:i/>
          <w:iCs/>
        </w:rPr>
      </w:pPr>
      <w:ins w:id="1486" w:author="david pedrosa" w:date="2022-02-21T12:33:00Z">
        <w:r w:rsidRPr="001A59A1">
          <w:rPr>
            <w:i/>
            <w:iCs/>
          </w:rPr>
          <w:t xml:space="preserve">Wenn </w:t>
        </w:r>
        <w:r>
          <w:rPr>
            <w:i/>
            <w:iCs/>
          </w:rPr>
          <w:t>ein Dopaminagonist</w:t>
        </w:r>
        <w:r w:rsidRPr="001A59A1">
          <w:rPr>
            <w:i/>
            <w:iCs/>
          </w:rPr>
          <w:t xml:space="preserve"> eingenommen wird:</w:t>
        </w:r>
      </w:ins>
    </w:p>
    <w:p w14:paraId="6C7785FA" w14:textId="77777777" w:rsidR="005E2CC0" w:rsidRDefault="005E2CC0" w:rsidP="005E2CC0">
      <w:pPr>
        <w:rPr>
          <w:ins w:id="1487" w:author="david pedrosa" w:date="2022-02-21T12:33:00Z"/>
          <w:lang w:eastAsia="ar-SA"/>
        </w:rPr>
      </w:pPr>
      <w:ins w:id="1488" w:author="david pedrosa" w:date="2022-02-21T12:33:00Z">
        <w:r>
          <w:rPr>
            <w:lang w:eastAsia="ar-SA"/>
          </w:rPr>
          <w:t>Der von Ihrem Angehörigen eingenommene Wirkstoff wird zu der pharmakologischen Gruppe der Dopaminagonisten gezählt. Im Folgenden sind einige Fragen zu dieser Wirkstoffgruppe aufgeführt.</w:t>
        </w:r>
      </w:ins>
    </w:p>
    <w:p w14:paraId="405BA661" w14:textId="77777777" w:rsidR="005E2CC0" w:rsidRDefault="005E2CC0" w:rsidP="005E2CC0">
      <w:pPr>
        <w:rPr>
          <w:ins w:id="1489" w:author="david pedrosa" w:date="2022-02-21T12:33:00Z"/>
          <w:lang w:eastAsia="ar-SA"/>
        </w:rPr>
      </w:pPr>
    </w:p>
    <w:p w14:paraId="170ABA12" w14:textId="77777777" w:rsidR="005E2CC0" w:rsidRDefault="005E2CC0" w:rsidP="005E2CC0">
      <w:pPr>
        <w:rPr>
          <w:ins w:id="1490" w:author="david pedrosa" w:date="2022-02-21T12:33:00Z"/>
        </w:rPr>
      </w:pPr>
      <w:ins w:id="1491" w:author="david pedrosa" w:date="2022-02-21T12:33:00Z">
        <w:r>
          <w:t>1 Ist die Aussage „</w:t>
        </w:r>
        <w:r w:rsidRPr="00942B62">
          <w:t>Ein Dopaminagonist ist ein Wirkstoff, der wie Dopamin wirkt und Dopamin-Rezeptoren stimuliert</w:t>
        </w:r>
        <w:r>
          <w:t>.“ richtig?</w:t>
        </w:r>
      </w:ins>
    </w:p>
    <w:p w14:paraId="11910E6C" w14:textId="77777777" w:rsidR="005E2CC0" w:rsidRPr="00942B62" w:rsidRDefault="005E2CC0" w:rsidP="005E2CC0">
      <w:pPr>
        <w:rPr>
          <w:ins w:id="1492" w:author="david pedrosa" w:date="2022-02-21T12:33:00Z"/>
        </w:rPr>
      </w:pPr>
    </w:p>
    <w:p w14:paraId="04E2FC76" w14:textId="77777777" w:rsidR="005E2CC0" w:rsidRPr="00942B62" w:rsidRDefault="005E2CC0" w:rsidP="005E2CC0">
      <w:pPr>
        <w:pStyle w:val="Textkrper"/>
        <w:numPr>
          <w:ilvl w:val="0"/>
          <w:numId w:val="66"/>
        </w:numPr>
        <w:suppressAutoHyphens/>
        <w:spacing w:line="252" w:lineRule="auto"/>
        <w:rPr>
          <w:ins w:id="1493" w:author="david pedrosa" w:date="2022-02-21T12:33:00Z"/>
        </w:rPr>
      </w:pPr>
      <w:ins w:id="1494" w:author="david pedrosa" w:date="2022-02-21T12:33:00Z">
        <w:r>
          <w:t>Ja</w:t>
        </w:r>
      </w:ins>
    </w:p>
    <w:p w14:paraId="12FBE953" w14:textId="77777777" w:rsidR="005E2CC0" w:rsidRPr="00942B62" w:rsidRDefault="005E2CC0" w:rsidP="005E2CC0">
      <w:pPr>
        <w:pStyle w:val="Textkrper"/>
        <w:numPr>
          <w:ilvl w:val="0"/>
          <w:numId w:val="66"/>
        </w:numPr>
        <w:suppressAutoHyphens/>
        <w:spacing w:line="252" w:lineRule="auto"/>
        <w:rPr>
          <w:ins w:id="1495" w:author="david pedrosa" w:date="2022-02-21T12:33:00Z"/>
        </w:rPr>
      </w:pPr>
      <w:ins w:id="1496" w:author="david pedrosa" w:date="2022-02-21T12:33:00Z">
        <w:r>
          <w:t>Nein</w:t>
        </w:r>
      </w:ins>
    </w:p>
    <w:p w14:paraId="6532E04E" w14:textId="77777777" w:rsidR="005E2CC0" w:rsidRDefault="005E2CC0" w:rsidP="005E2CC0">
      <w:pPr>
        <w:rPr>
          <w:ins w:id="1497" w:author="david pedrosa" w:date="2022-02-21T12:33:00Z"/>
        </w:rPr>
      </w:pPr>
    </w:p>
    <w:p w14:paraId="6BD3F14A" w14:textId="77777777" w:rsidR="005E2CC0" w:rsidRPr="001A59A1" w:rsidRDefault="005E2CC0" w:rsidP="005E2CC0">
      <w:pPr>
        <w:rPr>
          <w:ins w:id="1498" w:author="david pedrosa" w:date="2022-02-21T12:33:00Z"/>
        </w:rPr>
      </w:pPr>
      <w:ins w:id="1499" w:author="david pedrosa" w:date="2022-02-21T12:33:00Z">
        <w:r>
          <w:t xml:space="preserve">2 </w:t>
        </w:r>
        <w:r w:rsidRPr="001A59A1">
          <w:t>Kennen Sie typische Nebenwirkungen?</w:t>
        </w:r>
      </w:ins>
    </w:p>
    <w:p w14:paraId="3CDCA5BC" w14:textId="77777777" w:rsidR="005E2CC0" w:rsidRPr="00351A91" w:rsidRDefault="005E2CC0" w:rsidP="005E2CC0">
      <w:pPr>
        <w:pStyle w:val="Textkrper"/>
        <w:numPr>
          <w:ilvl w:val="0"/>
          <w:numId w:val="66"/>
        </w:numPr>
        <w:suppressAutoHyphens/>
        <w:spacing w:line="252" w:lineRule="auto"/>
        <w:rPr>
          <w:ins w:id="1500" w:author="david pedrosa" w:date="2022-02-21T12:33:00Z"/>
        </w:rPr>
      </w:pPr>
      <w:ins w:id="1501" w:author="david pedrosa" w:date="2022-02-21T12:33:00Z">
        <w:r w:rsidRPr="00F21E5B">
          <w:t xml:space="preserve">Ja -&gt; Frage </w:t>
        </w:r>
        <w:r>
          <w:t>2</w:t>
        </w:r>
        <w:r w:rsidRPr="00F21E5B">
          <w:t>a</w:t>
        </w:r>
      </w:ins>
    </w:p>
    <w:p w14:paraId="77CEEEE4" w14:textId="77777777" w:rsidR="005E2CC0" w:rsidRPr="00F21E5B" w:rsidRDefault="005E2CC0" w:rsidP="005E2CC0">
      <w:pPr>
        <w:pStyle w:val="Textkrper"/>
        <w:numPr>
          <w:ilvl w:val="0"/>
          <w:numId w:val="66"/>
        </w:numPr>
        <w:suppressAutoHyphens/>
        <w:spacing w:line="252" w:lineRule="auto"/>
        <w:rPr>
          <w:ins w:id="1502" w:author="david pedrosa" w:date="2022-02-21T12:33:00Z"/>
        </w:rPr>
      </w:pPr>
      <w:ins w:id="1503" w:author="david pedrosa" w:date="2022-02-21T12:33:00Z">
        <w:r w:rsidRPr="00F21E5B">
          <w:t>Nein</w:t>
        </w:r>
      </w:ins>
    </w:p>
    <w:p w14:paraId="58AF999D" w14:textId="77777777" w:rsidR="005E2CC0" w:rsidRDefault="005E2CC0" w:rsidP="005E2CC0">
      <w:pPr>
        <w:rPr>
          <w:ins w:id="1504" w:author="david pedrosa" w:date="2022-02-21T12:33:00Z"/>
        </w:rPr>
      </w:pPr>
    </w:p>
    <w:p w14:paraId="63A4EE61" w14:textId="77777777" w:rsidR="005E2CC0" w:rsidRDefault="005E2CC0" w:rsidP="005E2CC0">
      <w:pPr>
        <w:rPr>
          <w:ins w:id="1505" w:author="david pedrosa" w:date="2022-02-21T12:33:00Z"/>
        </w:rPr>
      </w:pPr>
      <w:ins w:id="1506" w:author="david pedrosa" w:date="2022-02-21T12:33:00Z">
        <w:r>
          <w:t xml:space="preserve">2a </w:t>
        </w:r>
        <w:r w:rsidRPr="00351A91">
          <w:t xml:space="preserve">Welche Nebenwirkungen kennen Sie? </w:t>
        </w:r>
        <w:r>
          <w:t>(Mehrfachnennung)</w:t>
        </w:r>
      </w:ins>
    </w:p>
    <w:p w14:paraId="4959F0FB" w14:textId="77777777" w:rsidR="005E2CC0" w:rsidRPr="00351A91" w:rsidRDefault="005E2CC0" w:rsidP="005E2CC0">
      <w:pPr>
        <w:pStyle w:val="Textkrper"/>
        <w:numPr>
          <w:ilvl w:val="0"/>
          <w:numId w:val="66"/>
        </w:numPr>
        <w:suppressAutoHyphens/>
        <w:spacing w:line="252" w:lineRule="auto"/>
        <w:rPr>
          <w:ins w:id="1507" w:author="david pedrosa" w:date="2022-02-21T12:33:00Z"/>
        </w:rPr>
      </w:pPr>
      <w:ins w:id="1508" w:author="david pedrosa" w:date="2022-02-21T12:33:00Z">
        <w:r w:rsidRPr="00351A91">
          <w:t>Übelkeit</w:t>
        </w:r>
        <w:r>
          <w:t>/Erbrechen</w:t>
        </w:r>
      </w:ins>
    </w:p>
    <w:p w14:paraId="1A7E9CAF" w14:textId="77777777" w:rsidR="005E2CC0" w:rsidRPr="00351A91" w:rsidRDefault="005E2CC0" w:rsidP="005E2CC0">
      <w:pPr>
        <w:pStyle w:val="Textkrper"/>
        <w:numPr>
          <w:ilvl w:val="0"/>
          <w:numId w:val="66"/>
        </w:numPr>
        <w:suppressAutoHyphens/>
        <w:spacing w:line="252" w:lineRule="auto"/>
        <w:rPr>
          <w:ins w:id="1509" w:author="david pedrosa" w:date="2022-02-21T12:33:00Z"/>
        </w:rPr>
      </w:pPr>
      <w:ins w:id="1510" w:author="david pedrosa" w:date="2022-02-21T12:33:00Z">
        <w:r w:rsidRPr="00351A91">
          <w:t>Appetitlosigkeit</w:t>
        </w:r>
      </w:ins>
    </w:p>
    <w:p w14:paraId="064DB4B4" w14:textId="77777777" w:rsidR="005E2CC0" w:rsidRPr="00942B62" w:rsidRDefault="005E2CC0" w:rsidP="005E2CC0">
      <w:pPr>
        <w:pStyle w:val="Textkrper"/>
        <w:numPr>
          <w:ilvl w:val="0"/>
          <w:numId w:val="66"/>
        </w:numPr>
        <w:suppressAutoHyphens/>
        <w:spacing w:line="252" w:lineRule="auto"/>
        <w:rPr>
          <w:ins w:id="1511" w:author="david pedrosa" w:date="2022-02-21T12:33:00Z"/>
        </w:rPr>
      </w:pPr>
      <w:ins w:id="1512" w:author="david pedrosa" w:date="2022-02-21T12:33:00Z">
        <w:r>
          <w:t xml:space="preserve">Verhaltensstörungen mit </w:t>
        </w:r>
        <w:r w:rsidRPr="00942B62">
          <w:t>impulsive</w:t>
        </w:r>
        <w:r>
          <w:t>m</w:t>
        </w:r>
        <w:r w:rsidRPr="00942B62">
          <w:t xml:space="preserve">, </w:t>
        </w:r>
        <w:r>
          <w:fldChar w:fldCharType="begin"/>
        </w:r>
        <w:r>
          <w:instrText xml:space="preserve"> HYPERLINK "https://www.gesundheitsinformation.de/zwangsstoerungen.2683.de.html" \t "_self" \o "Thema: Zwangsstörungen" </w:instrText>
        </w:r>
        <w:r>
          <w:fldChar w:fldCharType="separate"/>
        </w:r>
        <w:r w:rsidRPr="00942B62">
          <w:t>zwanghafte</w:t>
        </w:r>
        <w:r>
          <w:t>n</w:t>
        </w:r>
        <w:r w:rsidRPr="00942B62">
          <w:t xml:space="preserve"> Verhalten</w:t>
        </w:r>
        <w:r>
          <w:fldChar w:fldCharType="end"/>
        </w:r>
        <w:r w:rsidRPr="00942B62">
          <w:t xml:space="preserve"> wie Kauf- oder Spielsucht, ein Drang nach Essen oder auch nach Sex oder ständig wiederholte, ziellose Tätigkeiten wie das Ordnen von Gegenständen.</w:t>
        </w:r>
      </w:ins>
    </w:p>
    <w:p w14:paraId="6E1A09AC" w14:textId="77777777" w:rsidR="005E2CC0" w:rsidRPr="00942B62" w:rsidRDefault="005E2CC0" w:rsidP="005E2CC0">
      <w:pPr>
        <w:pStyle w:val="Textkrper"/>
        <w:numPr>
          <w:ilvl w:val="0"/>
          <w:numId w:val="66"/>
        </w:numPr>
        <w:suppressAutoHyphens/>
        <w:spacing w:line="252" w:lineRule="auto"/>
        <w:rPr>
          <w:ins w:id="1513" w:author="david pedrosa" w:date="2022-02-21T12:33:00Z"/>
        </w:rPr>
      </w:pPr>
      <w:ins w:id="1514" w:author="david pedrosa" w:date="2022-02-21T12:33:00Z">
        <w:r w:rsidRPr="00942B62">
          <w:t>Wassereinlagerungen</w:t>
        </w:r>
      </w:ins>
    </w:p>
    <w:p w14:paraId="77F1F2BC" w14:textId="77777777" w:rsidR="005E2CC0" w:rsidRPr="00942B62" w:rsidRDefault="005E2CC0" w:rsidP="005E2CC0">
      <w:pPr>
        <w:pStyle w:val="Textkrper"/>
        <w:numPr>
          <w:ilvl w:val="0"/>
          <w:numId w:val="66"/>
        </w:numPr>
        <w:suppressAutoHyphens/>
        <w:spacing w:line="252" w:lineRule="auto"/>
        <w:rPr>
          <w:ins w:id="1515" w:author="david pedrosa" w:date="2022-02-21T12:33:00Z"/>
        </w:rPr>
      </w:pPr>
      <w:ins w:id="1516" w:author="david pedrosa" w:date="2022-02-21T12:33:00Z">
        <w:r w:rsidRPr="00942B62">
          <w:t>Verstopfung</w:t>
        </w:r>
      </w:ins>
    </w:p>
    <w:p w14:paraId="17F9FBD4" w14:textId="77777777" w:rsidR="005E2CC0" w:rsidRPr="00942B62" w:rsidRDefault="005E2CC0" w:rsidP="005E2CC0">
      <w:pPr>
        <w:pStyle w:val="Textkrper"/>
        <w:numPr>
          <w:ilvl w:val="0"/>
          <w:numId w:val="66"/>
        </w:numPr>
        <w:suppressAutoHyphens/>
        <w:spacing w:line="252" w:lineRule="auto"/>
        <w:rPr>
          <w:ins w:id="1517" w:author="david pedrosa" w:date="2022-02-21T12:33:00Z"/>
        </w:rPr>
      </w:pPr>
      <w:ins w:id="1518" w:author="david pedrosa" w:date="2022-02-21T12:33:00Z">
        <w:r w:rsidRPr="00942B62">
          <w:t>Schwindel</w:t>
        </w:r>
      </w:ins>
    </w:p>
    <w:p w14:paraId="6C3EAC49" w14:textId="77777777" w:rsidR="005E2CC0" w:rsidRPr="00942B62" w:rsidRDefault="005E2CC0" w:rsidP="005E2CC0">
      <w:pPr>
        <w:pStyle w:val="Textkrper"/>
        <w:numPr>
          <w:ilvl w:val="0"/>
          <w:numId w:val="66"/>
        </w:numPr>
        <w:suppressAutoHyphens/>
        <w:spacing w:line="252" w:lineRule="auto"/>
        <w:rPr>
          <w:ins w:id="1519" w:author="david pedrosa" w:date="2022-02-21T12:33:00Z"/>
        </w:rPr>
      </w:pPr>
      <w:ins w:id="1520" w:author="david pedrosa" w:date="2022-02-21T12:33:00Z">
        <w:r w:rsidRPr="00942B62">
          <w:t>Halluzinationen</w:t>
        </w:r>
      </w:ins>
    </w:p>
    <w:p w14:paraId="3B64562B" w14:textId="77777777" w:rsidR="005E2CC0" w:rsidRPr="00942B62" w:rsidRDefault="005E2CC0" w:rsidP="005E2CC0">
      <w:pPr>
        <w:pStyle w:val="Textkrper"/>
        <w:numPr>
          <w:ilvl w:val="0"/>
          <w:numId w:val="66"/>
        </w:numPr>
        <w:suppressAutoHyphens/>
        <w:spacing w:line="252" w:lineRule="auto"/>
        <w:rPr>
          <w:ins w:id="1521" w:author="david pedrosa" w:date="2022-02-21T12:33:00Z"/>
        </w:rPr>
      </w:pPr>
      <w:ins w:id="1522" w:author="david pedrosa" w:date="2022-02-21T12:33:00Z">
        <w:r>
          <w:fldChar w:fldCharType="begin"/>
        </w:r>
        <w:r>
          <w:instrText xml:space="preserve"> HYPERLINK "https://flexikon.doccheck.com/de/Kopfschmerz" \o "Kopfschmerz" </w:instrText>
        </w:r>
        <w:r>
          <w:fldChar w:fldCharType="separate"/>
        </w:r>
        <w:r w:rsidRPr="00942B62">
          <w:t>Kopfschmerzen</w:t>
        </w:r>
        <w:r>
          <w:fldChar w:fldCharType="end"/>
        </w:r>
      </w:ins>
    </w:p>
    <w:p w14:paraId="134A8DF5" w14:textId="77777777" w:rsidR="005E2CC0" w:rsidRPr="00942B62" w:rsidRDefault="005E2CC0" w:rsidP="005E2CC0">
      <w:pPr>
        <w:pStyle w:val="Textkrper"/>
        <w:numPr>
          <w:ilvl w:val="0"/>
          <w:numId w:val="66"/>
        </w:numPr>
        <w:suppressAutoHyphens/>
        <w:spacing w:line="252" w:lineRule="auto"/>
        <w:rPr>
          <w:ins w:id="1523" w:author="david pedrosa" w:date="2022-02-21T12:33:00Z"/>
        </w:rPr>
      </w:pPr>
      <w:ins w:id="1524" w:author="david pedrosa" w:date="2022-02-21T12:33:00Z">
        <w:r>
          <w:fldChar w:fldCharType="begin"/>
        </w:r>
        <w:r>
          <w:instrText xml:space="preserve"> HYPERLINK "https://flexikon.doccheck.com/de/Blutdruckabfall" \o "Blutdruckabfall" </w:instrText>
        </w:r>
        <w:r>
          <w:fldChar w:fldCharType="separate"/>
        </w:r>
        <w:r w:rsidRPr="00942B62">
          <w:t>Blutdruckabfall</w:t>
        </w:r>
        <w:r>
          <w:fldChar w:fldCharType="end"/>
        </w:r>
      </w:ins>
    </w:p>
    <w:p w14:paraId="2E34BDC8" w14:textId="77777777" w:rsidR="005E2CC0" w:rsidRPr="00942B62" w:rsidRDefault="005E2CC0" w:rsidP="005E2CC0">
      <w:pPr>
        <w:pStyle w:val="Textkrper"/>
        <w:numPr>
          <w:ilvl w:val="0"/>
          <w:numId w:val="66"/>
        </w:numPr>
        <w:suppressAutoHyphens/>
        <w:spacing w:line="252" w:lineRule="auto"/>
        <w:rPr>
          <w:ins w:id="1525" w:author="david pedrosa" w:date="2022-02-21T12:33:00Z"/>
        </w:rPr>
      </w:pPr>
      <w:ins w:id="1526" w:author="david pedrosa" w:date="2022-02-21T12:33:00Z">
        <w:r>
          <w:fldChar w:fldCharType="begin"/>
        </w:r>
        <w:r>
          <w:instrText xml:space="preserve"> HYPERLINK "https://flexikon.doccheck.com/de/M%C3%BCdigkeit" \o "Müdigkeit" </w:instrText>
        </w:r>
        <w:r>
          <w:fldChar w:fldCharType="separate"/>
        </w:r>
        <w:r w:rsidRPr="00942B62">
          <w:t>Müdigkeit</w:t>
        </w:r>
        <w:r>
          <w:fldChar w:fldCharType="end"/>
        </w:r>
      </w:ins>
    </w:p>
    <w:p w14:paraId="386169F6" w14:textId="77777777" w:rsidR="005E2CC0" w:rsidRPr="00351A91" w:rsidRDefault="005E2CC0" w:rsidP="005E2CC0">
      <w:pPr>
        <w:pStyle w:val="Textkrper"/>
        <w:numPr>
          <w:ilvl w:val="0"/>
          <w:numId w:val="66"/>
        </w:numPr>
        <w:suppressAutoHyphens/>
        <w:spacing w:line="252" w:lineRule="auto"/>
        <w:rPr>
          <w:ins w:id="1527" w:author="david pedrosa" w:date="2022-02-21T12:33:00Z"/>
        </w:rPr>
      </w:pPr>
      <w:ins w:id="1528" w:author="david pedrosa" w:date="2022-02-21T12:33:00Z">
        <w:r w:rsidRPr="00351A91">
          <w:t>gesteigerter Antrieb</w:t>
        </w:r>
        <w:r>
          <w:t>/Agitation</w:t>
        </w:r>
      </w:ins>
    </w:p>
    <w:p w14:paraId="0C2AE713" w14:textId="77777777" w:rsidR="005E2CC0" w:rsidRPr="00351A91" w:rsidRDefault="005E2CC0" w:rsidP="005E2CC0">
      <w:pPr>
        <w:pStyle w:val="Textkrper"/>
        <w:numPr>
          <w:ilvl w:val="0"/>
          <w:numId w:val="66"/>
        </w:numPr>
        <w:suppressAutoHyphens/>
        <w:spacing w:line="252" w:lineRule="auto"/>
        <w:rPr>
          <w:ins w:id="1529" w:author="david pedrosa" w:date="2022-02-21T12:33:00Z"/>
        </w:rPr>
      </w:pPr>
      <w:ins w:id="1530" w:author="david pedrosa" w:date="2022-02-21T12:33:00Z">
        <w:r>
          <w:fldChar w:fldCharType="begin"/>
        </w:r>
        <w:r>
          <w:instrText xml:space="preserve"> HYPERLINK "https://www.gesundheitsinformation.de/Depression.2004.de.html?term=233" \o "Erklärung des Begriffs" </w:instrText>
        </w:r>
        <w:r>
          <w:fldChar w:fldCharType="separate"/>
        </w:r>
        <w:r w:rsidRPr="00351A91">
          <w:t>Depression</w:t>
        </w:r>
        <w:r>
          <w:fldChar w:fldCharType="end"/>
        </w:r>
      </w:ins>
    </w:p>
    <w:p w14:paraId="64EF7C2C" w14:textId="77777777" w:rsidR="005E2CC0" w:rsidRDefault="005E2CC0" w:rsidP="005E2CC0">
      <w:pPr>
        <w:pStyle w:val="Textkrper"/>
        <w:numPr>
          <w:ilvl w:val="0"/>
          <w:numId w:val="66"/>
        </w:numPr>
        <w:suppressAutoHyphens/>
        <w:spacing w:line="252" w:lineRule="auto"/>
        <w:rPr>
          <w:ins w:id="1531" w:author="david pedrosa" w:date="2022-02-21T12:33:00Z"/>
        </w:rPr>
      </w:pPr>
      <w:ins w:id="1532" w:author="david pedrosa" w:date="2022-02-21T12:33:00Z">
        <w:r w:rsidRPr="00351A91">
          <w:t>Verwirrtheit</w:t>
        </w:r>
      </w:ins>
    </w:p>
    <w:p w14:paraId="527B8DA2" w14:textId="77777777" w:rsidR="005E2CC0" w:rsidRDefault="005E2CC0" w:rsidP="005E2CC0">
      <w:pPr>
        <w:pStyle w:val="Textkrper"/>
        <w:numPr>
          <w:ilvl w:val="0"/>
          <w:numId w:val="66"/>
        </w:numPr>
        <w:suppressAutoHyphens/>
        <w:spacing w:line="252" w:lineRule="auto"/>
        <w:rPr>
          <w:ins w:id="1533" w:author="david pedrosa" w:date="2022-02-21T12:33:00Z"/>
        </w:rPr>
      </w:pPr>
      <w:ins w:id="1534" w:author="david pedrosa" w:date="2022-02-21T12:33:00Z">
        <w:r>
          <w:t>Schlafstörungen</w:t>
        </w:r>
      </w:ins>
    </w:p>
    <w:p w14:paraId="68F55E09" w14:textId="77777777" w:rsidR="005E2CC0" w:rsidRDefault="005E2CC0" w:rsidP="005E2CC0">
      <w:pPr>
        <w:pStyle w:val="Textkrper"/>
        <w:numPr>
          <w:ilvl w:val="0"/>
          <w:numId w:val="66"/>
        </w:numPr>
        <w:suppressAutoHyphens/>
        <w:spacing w:line="252" w:lineRule="auto"/>
        <w:rPr>
          <w:ins w:id="1535" w:author="david pedrosa" w:date="2022-02-21T12:33:00Z"/>
        </w:rPr>
      </w:pPr>
      <w:ins w:id="1536" w:author="david pedrosa" w:date="2022-02-21T12:33:00Z">
        <w:r>
          <w:t>„ON-OFF-Phänomen“</w:t>
        </w:r>
      </w:ins>
    </w:p>
    <w:p w14:paraId="28256579" w14:textId="77777777" w:rsidR="005E2CC0" w:rsidRPr="00351A91" w:rsidRDefault="005E2CC0" w:rsidP="005E2CC0">
      <w:pPr>
        <w:pStyle w:val="Textkrper"/>
        <w:numPr>
          <w:ilvl w:val="0"/>
          <w:numId w:val="66"/>
        </w:numPr>
        <w:suppressAutoHyphens/>
        <w:spacing w:line="252" w:lineRule="auto"/>
        <w:rPr>
          <w:ins w:id="1537" w:author="david pedrosa" w:date="2022-02-21T12:33:00Z"/>
        </w:rPr>
      </w:pPr>
      <w:ins w:id="1538" w:author="david pedrosa" w:date="2022-02-21T12:33:00Z">
        <w:r>
          <w:t>Andere: _________________________</w:t>
        </w:r>
      </w:ins>
    </w:p>
    <w:p w14:paraId="3DB2A381" w14:textId="77777777" w:rsidR="005E2CC0" w:rsidRDefault="005E2CC0" w:rsidP="005E2CC0">
      <w:pPr>
        <w:rPr>
          <w:ins w:id="1539" w:author="david pedrosa" w:date="2022-02-21T12:33:00Z"/>
          <w:i/>
          <w:iCs/>
        </w:rPr>
      </w:pPr>
    </w:p>
    <w:p w14:paraId="09376FD2" w14:textId="77777777" w:rsidR="005E2CC0" w:rsidRDefault="005E2CC0" w:rsidP="005E2CC0">
      <w:pPr>
        <w:rPr>
          <w:ins w:id="1540" w:author="david pedrosa" w:date="2022-02-21T12:33:00Z"/>
          <w:i/>
          <w:iCs/>
        </w:rPr>
      </w:pPr>
    </w:p>
    <w:p w14:paraId="2EC98A9B" w14:textId="77777777" w:rsidR="005E2CC0" w:rsidRPr="00EC69E4" w:rsidRDefault="005E2CC0" w:rsidP="005E2CC0">
      <w:pPr>
        <w:rPr>
          <w:ins w:id="1541" w:author="david pedrosa" w:date="2022-02-21T12:33:00Z"/>
          <w:i/>
          <w:iCs/>
        </w:rPr>
      </w:pPr>
      <w:ins w:id="1542" w:author="david pedrosa" w:date="2022-02-21T12:33:00Z">
        <w:r w:rsidRPr="00EC69E4">
          <w:rPr>
            <w:i/>
            <w:iCs/>
          </w:rPr>
          <w:t xml:space="preserve">Wenn </w:t>
        </w:r>
        <w:r>
          <w:rPr>
            <w:i/>
            <w:iCs/>
          </w:rPr>
          <w:t>Apomorphin-Pen oder Pumpe eingesetzt</w:t>
        </w:r>
        <w:r w:rsidRPr="00EC69E4">
          <w:rPr>
            <w:i/>
            <w:iCs/>
          </w:rPr>
          <w:t xml:space="preserve"> </w:t>
        </w:r>
        <w:proofErr w:type="gramStart"/>
        <w:r w:rsidRPr="00EC69E4">
          <w:rPr>
            <w:i/>
            <w:iCs/>
          </w:rPr>
          <w:t>wird</w:t>
        </w:r>
        <w:proofErr w:type="gramEnd"/>
        <w:r w:rsidRPr="00EC69E4">
          <w:rPr>
            <w:i/>
            <w:iCs/>
          </w:rPr>
          <w:t>:</w:t>
        </w:r>
      </w:ins>
    </w:p>
    <w:p w14:paraId="04D72272" w14:textId="77777777" w:rsidR="005E2CC0" w:rsidRPr="001A59A1" w:rsidRDefault="005E2CC0" w:rsidP="005E2CC0">
      <w:pPr>
        <w:rPr>
          <w:ins w:id="1543" w:author="david pedrosa" w:date="2022-02-21T12:33:00Z"/>
        </w:rPr>
      </w:pPr>
      <w:ins w:id="1544" w:author="david pedrosa" w:date="2022-02-21T12:33:00Z">
        <w:r>
          <w:t xml:space="preserve">1 </w:t>
        </w:r>
        <w:r w:rsidRPr="001A59A1">
          <w:t>Kennen Sie typische Nebenwirkungen?</w:t>
        </w:r>
      </w:ins>
    </w:p>
    <w:p w14:paraId="4C51237D" w14:textId="77777777" w:rsidR="005E2CC0" w:rsidRPr="00351A91" w:rsidRDefault="005E2CC0" w:rsidP="005E2CC0">
      <w:pPr>
        <w:pStyle w:val="Textkrper"/>
        <w:numPr>
          <w:ilvl w:val="0"/>
          <w:numId w:val="66"/>
        </w:numPr>
        <w:suppressAutoHyphens/>
        <w:spacing w:line="252" w:lineRule="auto"/>
        <w:rPr>
          <w:ins w:id="1545" w:author="david pedrosa" w:date="2022-02-21T12:33:00Z"/>
        </w:rPr>
      </w:pPr>
      <w:ins w:id="1546" w:author="david pedrosa" w:date="2022-02-21T12:33:00Z">
        <w:r w:rsidRPr="00F21E5B">
          <w:t xml:space="preserve">Ja -&gt; Frage </w:t>
        </w:r>
        <w:r>
          <w:t>1</w:t>
        </w:r>
        <w:r w:rsidRPr="00F21E5B">
          <w:t>a</w:t>
        </w:r>
      </w:ins>
    </w:p>
    <w:p w14:paraId="5FCB5577" w14:textId="77777777" w:rsidR="005E2CC0" w:rsidRPr="00F21E5B" w:rsidRDefault="005E2CC0" w:rsidP="005E2CC0">
      <w:pPr>
        <w:pStyle w:val="Textkrper"/>
        <w:numPr>
          <w:ilvl w:val="0"/>
          <w:numId w:val="66"/>
        </w:numPr>
        <w:suppressAutoHyphens/>
        <w:spacing w:line="252" w:lineRule="auto"/>
        <w:rPr>
          <w:ins w:id="1547" w:author="david pedrosa" w:date="2022-02-21T12:33:00Z"/>
        </w:rPr>
      </w:pPr>
      <w:ins w:id="1548" w:author="david pedrosa" w:date="2022-02-21T12:33:00Z">
        <w:r w:rsidRPr="00F21E5B">
          <w:t>Nein</w:t>
        </w:r>
      </w:ins>
    </w:p>
    <w:p w14:paraId="169A9505" w14:textId="77777777" w:rsidR="005E2CC0" w:rsidRDefault="005E2CC0" w:rsidP="005E2CC0">
      <w:pPr>
        <w:rPr>
          <w:ins w:id="1549" w:author="david pedrosa" w:date="2022-02-21T12:33:00Z"/>
        </w:rPr>
      </w:pPr>
    </w:p>
    <w:p w14:paraId="43538BAD" w14:textId="77777777" w:rsidR="005E2CC0" w:rsidRDefault="005E2CC0" w:rsidP="005E2CC0">
      <w:pPr>
        <w:rPr>
          <w:ins w:id="1550" w:author="david pedrosa" w:date="2022-02-21T12:33:00Z"/>
        </w:rPr>
      </w:pPr>
      <w:ins w:id="1551" w:author="david pedrosa" w:date="2022-02-21T12:33:00Z">
        <w:r>
          <w:t xml:space="preserve">2a </w:t>
        </w:r>
        <w:r w:rsidRPr="00351A91">
          <w:t xml:space="preserve">Welche Nebenwirkungen kennen Sie? </w:t>
        </w:r>
        <w:r>
          <w:t>(Mehrfachnennung)</w:t>
        </w:r>
      </w:ins>
    </w:p>
    <w:p w14:paraId="772241CA" w14:textId="77777777" w:rsidR="005E2CC0" w:rsidRPr="00351A91" w:rsidRDefault="005E2CC0" w:rsidP="005E2CC0">
      <w:pPr>
        <w:pStyle w:val="Textkrper"/>
        <w:numPr>
          <w:ilvl w:val="0"/>
          <w:numId w:val="66"/>
        </w:numPr>
        <w:suppressAutoHyphens/>
        <w:spacing w:line="252" w:lineRule="auto"/>
        <w:rPr>
          <w:ins w:id="1552" w:author="david pedrosa" w:date="2022-02-21T12:33:00Z"/>
        </w:rPr>
      </w:pPr>
      <w:ins w:id="1553" w:author="david pedrosa" w:date="2022-02-21T12:33:00Z">
        <w:r w:rsidRPr="00351A91">
          <w:t>Übelkeit</w:t>
        </w:r>
        <w:r>
          <w:t>/Erbrechen</w:t>
        </w:r>
      </w:ins>
    </w:p>
    <w:p w14:paraId="7842C955" w14:textId="77777777" w:rsidR="005E2CC0" w:rsidRDefault="005E2CC0" w:rsidP="005E2CC0">
      <w:pPr>
        <w:pStyle w:val="Textkrper"/>
        <w:numPr>
          <w:ilvl w:val="0"/>
          <w:numId w:val="66"/>
        </w:numPr>
        <w:suppressAutoHyphens/>
        <w:spacing w:line="252" w:lineRule="auto"/>
        <w:rPr>
          <w:ins w:id="1554" w:author="david pedrosa" w:date="2022-02-21T12:33:00Z"/>
        </w:rPr>
      </w:pPr>
      <w:ins w:id="1555" w:author="david pedrosa" w:date="2022-02-21T12:33:00Z">
        <w:r w:rsidRPr="00942B62">
          <w:t>Verstopfung</w:t>
        </w:r>
      </w:ins>
    </w:p>
    <w:p w14:paraId="3532B1E6" w14:textId="77777777" w:rsidR="005E2CC0" w:rsidRPr="00942B62" w:rsidRDefault="005E2CC0" w:rsidP="005E2CC0">
      <w:pPr>
        <w:pStyle w:val="Textkrper"/>
        <w:numPr>
          <w:ilvl w:val="0"/>
          <w:numId w:val="66"/>
        </w:numPr>
        <w:suppressAutoHyphens/>
        <w:spacing w:line="252" w:lineRule="auto"/>
        <w:rPr>
          <w:ins w:id="1556" w:author="david pedrosa" w:date="2022-02-21T12:33:00Z"/>
        </w:rPr>
      </w:pPr>
      <w:ins w:id="1557" w:author="david pedrosa" w:date="2022-02-21T12:33:00Z">
        <w:r w:rsidRPr="000937A8">
          <w:t xml:space="preserve">Lokale Verhärtungen u. Knotenbildungen </w:t>
        </w:r>
        <w:proofErr w:type="spellStart"/>
        <w:r w:rsidRPr="000937A8">
          <w:t>s.c</w:t>
        </w:r>
        <w:proofErr w:type="spellEnd"/>
        <w:r w:rsidRPr="000937A8">
          <w:t xml:space="preserve">. am Injektionsort </w:t>
        </w:r>
      </w:ins>
    </w:p>
    <w:p w14:paraId="74DF8D4F" w14:textId="77777777" w:rsidR="005E2CC0" w:rsidRPr="00942B62" w:rsidRDefault="005E2CC0" w:rsidP="005E2CC0">
      <w:pPr>
        <w:pStyle w:val="Textkrper"/>
        <w:numPr>
          <w:ilvl w:val="0"/>
          <w:numId w:val="66"/>
        </w:numPr>
        <w:suppressAutoHyphens/>
        <w:spacing w:line="252" w:lineRule="auto"/>
        <w:rPr>
          <w:ins w:id="1558" w:author="david pedrosa" w:date="2022-02-21T12:33:00Z"/>
        </w:rPr>
      </w:pPr>
      <w:ins w:id="1559" w:author="david pedrosa" w:date="2022-02-21T12:33:00Z">
        <w:r w:rsidRPr="00942B62">
          <w:t>Schwindel</w:t>
        </w:r>
      </w:ins>
    </w:p>
    <w:p w14:paraId="3F3CF7DA" w14:textId="77777777" w:rsidR="005E2CC0" w:rsidRDefault="005E2CC0" w:rsidP="005E2CC0">
      <w:pPr>
        <w:pStyle w:val="Textkrper"/>
        <w:numPr>
          <w:ilvl w:val="0"/>
          <w:numId w:val="66"/>
        </w:numPr>
        <w:suppressAutoHyphens/>
        <w:spacing w:line="252" w:lineRule="auto"/>
        <w:rPr>
          <w:ins w:id="1560" w:author="david pedrosa" w:date="2022-02-21T12:33:00Z"/>
        </w:rPr>
      </w:pPr>
      <w:ins w:id="1561" w:author="david pedrosa" w:date="2022-02-21T12:33:00Z">
        <w:r w:rsidRPr="00942B62">
          <w:t>Halluzinationen</w:t>
        </w:r>
      </w:ins>
    </w:p>
    <w:p w14:paraId="20FD2C41" w14:textId="77777777" w:rsidR="005E2CC0" w:rsidRPr="00942B62" w:rsidRDefault="005E2CC0" w:rsidP="005E2CC0">
      <w:pPr>
        <w:pStyle w:val="Textkrper"/>
        <w:numPr>
          <w:ilvl w:val="0"/>
          <w:numId w:val="66"/>
        </w:numPr>
        <w:suppressAutoHyphens/>
        <w:spacing w:line="252" w:lineRule="auto"/>
        <w:rPr>
          <w:ins w:id="1562" w:author="david pedrosa" w:date="2022-02-21T12:33:00Z"/>
        </w:rPr>
      </w:pPr>
      <w:ins w:id="1563" w:author="david pedrosa" w:date="2022-02-21T12:33:00Z">
        <w:r w:rsidRPr="000937A8">
          <w:t>Orthostatische Hypotonie</w:t>
        </w:r>
        <w:r>
          <w:t xml:space="preserve">, ein nach dem Aufstehen </w:t>
        </w:r>
        <w:proofErr w:type="gramStart"/>
        <w:r>
          <w:t>aus sitzender</w:t>
        </w:r>
        <w:proofErr w:type="gramEnd"/>
        <w:r>
          <w:t xml:space="preserve"> oder liegender Position auftretender niedriger Blutdruck</w:t>
        </w:r>
      </w:ins>
    </w:p>
    <w:p w14:paraId="2B978D16" w14:textId="77777777" w:rsidR="005E2CC0" w:rsidRPr="00942B62" w:rsidRDefault="005E2CC0" w:rsidP="005E2CC0">
      <w:pPr>
        <w:pStyle w:val="Textkrper"/>
        <w:numPr>
          <w:ilvl w:val="0"/>
          <w:numId w:val="66"/>
        </w:numPr>
        <w:suppressAutoHyphens/>
        <w:spacing w:line="252" w:lineRule="auto"/>
        <w:rPr>
          <w:ins w:id="1564" w:author="david pedrosa" w:date="2022-02-21T12:33:00Z"/>
        </w:rPr>
      </w:pPr>
      <w:ins w:id="1565" w:author="david pedrosa" w:date="2022-02-21T12:33:00Z">
        <w:r>
          <w:fldChar w:fldCharType="begin"/>
        </w:r>
        <w:r>
          <w:instrText xml:space="preserve"> HYPERLINK "https://flexikon.doccheck.com/de/Kopfschmerz" \o "Kopfschmerz" </w:instrText>
        </w:r>
        <w:r>
          <w:fldChar w:fldCharType="separate"/>
        </w:r>
        <w:r w:rsidRPr="00942B62">
          <w:t>Kopfschmerzen</w:t>
        </w:r>
        <w:r>
          <w:fldChar w:fldCharType="end"/>
        </w:r>
      </w:ins>
    </w:p>
    <w:p w14:paraId="700C45CD" w14:textId="77777777" w:rsidR="005E2CC0" w:rsidRPr="00942B62" w:rsidRDefault="005E2CC0" w:rsidP="005E2CC0">
      <w:pPr>
        <w:pStyle w:val="Textkrper"/>
        <w:numPr>
          <w:ilvl w:val="0"/>
          <w:numId w:val="66"/>
        </w:numPr>
        <w:suppressAutoHyphens/>
        <w:spacing w:line="252" w:lineRule="auto"/>
        <w:rPr>
          <w:ins w:id="1566" w:author="david pedrosa" w:date="2022-02-21T12:33:00Z"/>
        </w:rPr>
      </w:pPr>
      <w:ins w:id="1567" w:author="david pedrosa" w:date="2022-02-21T12:33:00Z">
        <w:r>
          <w:fldChar w:fldCharType="begin"/>
        </w:r>
        <w:r>
          <w:instrText xml:space="preserve"> HYPERLINK "https://flexikon.doccheck.com/de/M%C3%BCdigkeit" \o "Müdigkeit" </w:instrText>
        </w:r>
        <w:r>
          <w:fldChar w:fldCharType="separate"/>
        </w:r>
        <w:r w:rsidRPr="00942B62">
          <w:t>Müdigkeit</w:t>
        </w:r>
        <w:r>
          <w:fldChar w:fldCharType="end"/>
        </w:r>
      </w:ins>
    </w:p>
    <w:p w14:paraId="21DECE3F" w14:textId="77777777" w:rsidR="005E2CC0" w:rsidRPr="00351A91" w:rsidRDefault="005E2CC0" w:rsidP="005E2CC0">
      <w:pPr>
        <w:pStyle w:val="Textkrper"/>
        <w:numPr>
          <w:ilvl w:val="0"/>
          <w:numId w:val="66"/>
        </w:numPr>
        <w:suppressAutoHyphens/>
        <w:spacing w:line="252" w:lineRule="auto"/>
        <w:rPr>
          <w:ins w:id="1568" w:author="david pedrosa" w:date="2022-02-21T12:33:00Z"/>
        </w:rPr>
      </w:pPr>
      <w:ins w:id="1569" w:author="david pedrosa" w:date="2022-02-21T12:33:00Z">
        <w:r w:rsidRPr="00351A91">
          <w:t>gesteigerter Antrieb</w:t>
        </w:r>
        <w:r>
          <w:t>/Agitation</w:t>
        </w:r>
      </w:ins>
    </w:p>
    <w:p w14:paraId="7B9B1BA1" w14:textId="77777777" w:rsidR="005E2CC0" w:rsidRPr="00351A91" w:rsidRDefault="005E2CC0" w:rsidP="005E2CC0">
      <w:pPr>
        <w:pStyle w:val="Textkrper"/>
        <w:numPr>
          <w:ilvl w:val="0"/>
          <w:numId w:val="66"/>
        </w:numPr>
        <w:suppressAutoHyphens/>
        <w:spacing w:line="252" w:lineRule="auto"/>
        <w:rPr>
          <w:ins w:id="1570" w:author="david pedrosa" w:date="2022-02-21T12:33:00Z"/>
        </w:rPr>
      </w:pPr>
      <w:ins w:id="1571" w:author="david pedrosa" w:date="2022-02-21T12:33:00Z">
        <w:r>
          <w:fldChar w:fldCharType="begin"/>
        </w:r>
        <w:r>
          <w:instrText xml:space="preserve"> HYPERLINK "https://www.gesundheitsinformation.de/Depression.2004.de.html?term=233" \o "Erklärung des Begriffs" </w:instrText>
        </w:r>
        <w:r>
          <w:fldChar w:fldCharType="separate"/>
        </w:r>
        <w:r w:rsidRPr="00351A91">
          <w:t>Depression</w:t>
        </w:r>
        <w:r>
          <w:fldChar w:fldCharType="end"/>
        </w:r>
      </w:ins>
    </w:p>
    <w:p w14:paraId="087FDA0A" w14:textId="77777777" w:rsidR="005E2CC0" w:rsidRDefault="005E2CC0" w:rsidP="005E2CC0">
      <w:pPr>
        <w:pStyle w:val="Textkrper"/>
        <w:numPr>
          <w:ilvl w:val="0"/>
          <w:numId w:val="66"/>
        </w:numPr>
        <w:suppressAutoHyphens/>
        <w:spacing w:line="252" w:lineRule="auto"/>
        <w:rPr>
          <w:ins w:id="1572" w:author="david pedrosa" w:date="2022-02-21T12:33:00Z"/>
        </w:rPr>
      </w:pPr>
      <w:ins w:id="1573" w:author="david pedrosa" w:date="2022-02-21T12:33:00Z">
        <w:r w:rsidRPr="00351A91">
          <w:t>Verwirrtheit</w:t>
        </w:r>
      </w:ins>
    </w:p>
    <w:p w14:paraId="2BDC7080" w14:textId="77777777" w:rsidR="005E2CC0" w:rsidRDefault="005E2CC0" w:rsidP="005E2CC0">
      <w:pPr>
        <w:pStyle w:val="Textkrper"/>
        <w:numPr>
          <w:ilvl w:val="0"/>
          <w:numId w:val="66"/>
        </w:numPr>
        <w:suppressAutoHyphens/>
        <w:spacing w:line="252" w:lineRule="auto"/>
        <w:rPr>
          <w:ins w:id="1574" w:author="david pedrosa" w:date="2022-02-21T12:33:00Z"/>
        </w:rPr>
      </w:pPr>
      <w:ins w:id="1575" w:author="david pedrosa" w:date="2022-02-21T12:33:00Z">
        <w:r>
          <w:t>Schlafstörungen</w:t>
        </w:r>
      </w:ins>
    </w:p>
    <w:p w14:paraId="42D4A130" w14:textId="77777777" w:rsidR="005E2CC0" w:rsidRPr="00351A91" w:rsidRDefault="005E2CC0" w:rsidP="005E2CC0">
      <w:pPr>
        <w:pStyle w:val="Textkrper"/>
        <w:numPr>
          <w:ilvl w:val="0"/>
          <w:numId w:val="66"/>
        </w:numPr>
        <w:suppressAutoHyphens/>
        <w:spacing w:line="252" w:lineRule="auto"/>
        <w:rPr>
          <w:ins w:id="1576" w:author="david pedrosa" w:date="2022-02-21T12:33:00Z"/>
        </w:rPr>
      </w:pPr>
      <w:ins w:id="1577" w:author="david pedrosa" w:date="2022-02-21T12:33:00Z">
        <w:r>
          <w:t>Andere: _________________________</w:t>
        </w:r>
      </w:ins>
    </w:p>
    <w:p w14:paraId="72387B3C" w14:textId="77777777" w:rsidR="005E2CC0" w:rsidRDefault="005E2CC0" w:rsidP="005E2CC0">
      <w:pPr>
        <w:rPr>
          <w:ins w:id="1578" w:author="david pedrosa" w:date="2022-02-21T12:33:00Z"/>
          <w:i/>
          <w:iCs/>
        </w:rPr>
      </w:pPr>
    </w:p>
    <w:p w14:paraId="7BDCB3F7" w14:textId="77777777" w:rsidR="005E2CC0" w:rsidRDefault="005E2CC0" w:rsidP="005E2CC0">
      <w:pPr>
        <w:rPr>
          <w:ins w:id="1579" w:author="david pedrosa" w:date="2022-02-21T12:33:00Z"/>
          <w:lang w:eastAsia="ar-SA"/>
        </w:rPr>
      </w:pPr>
    </w:p>
    <w:p w14:paraId="5CF0FEA5" w14:textId="77777777" w:rsidR="005E2CC0" w:rsidRDefault="005E2CC0" w:rsidP="005E2CC0">
      <w:pPr>
        <w:rPr>
          <w:ins w:id="1580" w:author="david pedrosa" w:date="2022-02-21T12:33:00Z"/>
          <w:lang w:eastAsia="ar-SA"/>
        </w:rPr>
      </w:pPr>
      <w:ins w:id="1581" w:author="david pedrosa" w:date="2022-02-21T12:33:00Z">
        <w:r>
          <w:rPr>
            <w:lang w:eastAsia="ar-SA"/>
          </w:rPr>
          <w:t>Können Sie sich vorstellen nach spezieller Schulung Anpassungen der Medikation im Sinne eines Selbstmanagements vorzunehmen?</w:t>
        </w:r>
      </w:ins>
    </w:p>
    <w:p w14:paraId="2465D9C8" w14:textId="77777777" w:rsidR="005E2CC0" w:rsidRDefault="005E2CC0" w:rsidP="005E2CC0">
      <w:pPr>
        <w:pStyle w:val="Textkrper"/>
        <w:numPr>
          <w:ilvl w:val="0"/>
          <w:numId w:val="66"/>
        </w:numPr>
        <w:suppressAutoHyphens/>
        <w:spacing w:line="252" w:lineRule="auto"/>
        <w:rPr>
          <w:ins w:id="1582" w:author="david pedrosa" w:date="2022-02-21T12:33:00Z"/>
        </w:rPr>
      </w:pPr>
      <w:ins w:id="1583" w:author="david pedrosa" w:date="2022-02-21T12:33:00Z">
        <w:r>
          <w:t xml:space="preserve">Ja. </w:t>
        </w:r>
      </w:ins>
    </w:p>
    <w:p w14:paraId="72609F53" w14:textId="77777777" w:rsidR="005E2CC0" w:rsidRDefault="005E2CC0" w:rsidP="005E2CC0">
      <w:pPr>
        <w:pStyle w:val="Textkrper"/>
        <w:numPr>
          <w:ilvl w:val="0"/>
          <w:numId w:val="66"/>
        </w:numPr>
        <w:suppressAutoHyphens/>
        <w:spacing w:line="252" w:lineRule="auto"/>
        <w:rPr>
          <w:ins w:id="1584" w:author="david pedrosa" w:date="2022-02-21T12:33:00Z"/>
        </w:rPr>
      </w:pPr>
      <w:ins w:id="1585" w:author="david pedrosa" w:date="2022-02-21T12:33:00Z">
        <w:r>
          <w:t>Nein.</w:t>
        </w:r>
      </w:ins>
    </w:p>
    <w:p w14:paraId="7FCD32E7" w14:textId="77777777" w:rsidR="005E2CC0" w:rsidRPr="0094756E" w:rsidRDefault="005E2CC0" w:rsidP="005E2CC0">
      <w:pPr>
        <w:spacing w:after="0" w:line="240" w:lineRule="auto"/>
        <w:rPr>
          <w:ins w:id="1586" w:author="david pedrosa" w:date="2022-02-21T12:33:00Z"/>
          <w:rFonts w:ascii="Times New Roman" w:eastAsia="Times New Roman" w:hAnsi="Times New Roman" w:cs="Times New Roman"/>
          <w:color w:val="000000"/>
          <w:sz w:val="24"/>
          <w:szCs w:val="24"/>
          <w:lang w:eastAsia="de-DE"/>
        </w:rPr>
      </w:pPr>
    </w:p>
    <w:p w14:paraId="7E26BC94" w14:textId="77777777" w:rsidR="005E2CC0" w:rsidRDefault="005E2CC0" w:rsidP="005E2CC0">
      <w:pPr>
        <w:pStyle w:val="berschrift1"/>
        <w:rPr>
          <w:ins w:id="1587" w:author="david pedrosa" w:date="2022-02-21T12:33:00Z"/>
        </w:rPr>
      </w:pPr>
    </w:p>
    <w:p w14:paraId="33599BE4" w14:textId="77777777" w:rsidR="00420D67" w:rsidRDefault="00420D67" w:rsidP="00420D67"/>
    <w:sectPr w:rsidR="00420D67">
      <w:footerReference w:type="default" r:id="rId36"/>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david pedrosa" w:date="2022-02-21T14:54:00Z" w:initials="dp">
    <w:p w14:paraId="787C975E" w14:textId="4BC244E8" w:rsidR="00A5078A" w:rsidRDefault="00A5078A">
      <w:pPr>
        <w:pStyle w:val="Kommentartext"/>
      </w:pPr>
      <w:r>
        <w:rPr>
          <w:rStyle w:val="Kommentarzeichen"/>
        </w:rPr>
        <w:annotationRef/>
      </w:r>
      <w:r>
        <w:t>Das versteht man</w:t>
      </w:r>
      <w:r w:rsidR="003A5E94">
        <w:t xml:space="preserve"> schlecht. Ich wüsste nicht einmal, an welcher Stelle ich einen von uns da einordnen soll. Gibt es nicht vielleicht etwas allgemeinere Kategorien?</w:t>
      </w:r>
    </w:p>
  </w:comment>
  <w:comment w:id="95" w:author="Franziska Thieken" w:date="2021-12-14T13:04:00Z" w:initials="FT">
    <w:p w14:paraId="12FA08A7" w14:textId="77777777" w:rsidR="005E2CC0" w:rsidRDefault="005E2CC0" w:rsidP="005E2CC0">
      <w:pPr>
        <w:pStyle w:val="Kommentartext"/>
      </w:pPr>
      <w:r>
        <w:rPr>
          <w:rStyle w:val="Kommentarzeichen"/>
        </w:rPr>
        <w:annotationRef/>
      </w:r>
      <w:proofErr w:type="gramStart"/>
      <w:r>
        <w:t>Vom Ceres</w:t>
      </w:r>
      <w:proofErr w:type="gramEnd"/>
      <w:r>
        <w:t xml:space="preserve"> erstellt, kein validierter Fragebogen</w:t>
      </w:r>
    </w:p>
  </w:comment>
  <w:comment w:id="96" w:author="david pedrosa" w:date="2022-02-21T12:09:00Z" w:initials="dp">
    <w:p w14:paraId="084A8F3A" w14:textId="77777777" w:rsidR="005E2CC0" w:rsidRDefault="005E2CC0" w:rsidP="005E2CC0">
      <w:pPr>
        <w:pStyle w:val="Kommentartext"/>
      </w:pPr>
      <w:r>
        <w:rPr>
          <w:rStyle w:val="Kommentarzeichen"/>
        </w:rPr>
        <w:annotationRef/>
      </w:r>
    </w:p>
  </w:comment>
  <w:comment w:id="120" w:author="david pedrosa" w:date="2022-02-21T12:11:00Z" w:initials="dp">
    <w:p w14:paraId="2F656842" w14:textId="77777777" w:rsidR="005E2CC0" w:rsidRDefault="005E2CC0" w:rsidP="005E2CC0">
      <w:pPr>
        <w:pStyle w:val="Kommentartext"/>
      </w:pPr>
      <w:r>
        <w:rPr>
          <w:rStyle w:val="Kommentarzeichen"/>
        </w:rPr>
        <w:annotationRef/>
      </w:r>
      <w:r>
        <w:t>ZU wenig scharf getrennt von Frage 2. Streichen!</w:t>
      </w:r>
    </w:p>
  </w:comment>
  <w:comment w:id="123" w:author="david pedrosa" w:date="2022-02-21T12:12:00Z" w:initials="dp">
    <w:p w14:paraId="605D6AB1" w14:textId="77777777" w:rsidR="005E2CC0" w:rsidRDefault="005E2CC0" w:rsidP="005E2CC0">
      <w:pPr>
        <w:pStyle w:val="Kommentartext"/>
      </w:pPr>
      <w:r>
        <w:rPr>
          <w:rStyle w:val="Kommentarzeichen"/>
        </w:rPr>
        <w:annotationRef/>
      </w:r>
      <w:r>
        <w:t xml:space="preserve">Ersatz durch VAS </w:t>
      </w:r>
    </w:p>
  </w:comment>
  <w:comment w:id="144" w:author="david pedrosa" w:date="2022-02-21T12:13:00Z" w:initials="dp">
    <w:p w14:paraId="7AD2E369" w14:textId="77777777" w:rsidR="005E2CC0" w:rsidRDefault="005E2CC0" w:rsidP="005E2CC0">
      <w:pPr>
        <w:pStyle w:val="Kommentartext"/>
      </w:pPr>
      <w:r>
        <w:rPr>
          <w:rStyle w:val="Kommentarzeichen"/>
        </w:rPr>
        <w:annotationRef/>
      </w:r>
      <w:r>
        <w:t>Was ist der Unterschied zwischen Frage 3 und Frage 8? Und Frage 2? Streichen</w:t>
      </w:r>
    </w:p>
  </w:comment>
  <w:comment w:id="176" w:author="david pedrosa" w:date="2022-02-21T12:30:00Z" w:initials="dp">
    <w:p w14:paraId="0D00E92F" w14:textId="77FE0041" w:rsidR="005E2CC0" w:rsidRDefault="005E2CC0">
      <w:pPr>
        <w:pStyle w:val="Kommentartext"/>
      </w:pPr>
      <w:r>
        <w:rPr>
          <w:rStyle w:val="Kommentarzeichen"/>
        </w:rPr>
        <w:annotationRef/>
      </w:r>
      <w:r>
        <w:t>Ich bin nicht sicher, ob das sinnvoll ist. Aber wenn dann würde ich das an dieser Stelle sehen und ggf. auch nur um ein Foto des Medikamentenplans bitten.</w:t>
      </w:r>
    </w:p>
  </w:comment>
  <w:comment w:id="197" w:author="david pedrosa" w:date="2022-02-21T12:26:00Z" w:initials="dp">
    <w:p w14:paraId="216466CF" w14:textId="77777777" w:rsidR="003D7F5D" w:rsidRDefault="003D7F5D" w:rsidP="003D7F5D">
      <w:pPr>
        <w:pStyle w:val="Kommentartext"/>
      </w:pPr>
      <w:r>
        <w:rPr>
          <w:rStyle w:val="Kommentarzeichen"/>
        </w:rPr>
        <w:annotationRef/>
      </w:r>
      <w:r>
        <w:t>Vom Markt genommen</w:t>
      </w:r>
    </w:p>
  </w:comment>
  <w:comment w:id="202" w:author="david pedrosa" w:date="2022-02-21T12:26:00Z" w:initials="dp">
    <w:p w14:paraId="23C8E612" w14:textId="77777777" w:rsidR="003D7F5D" w:rsidRDefault="003D7F5D" w:rsidP="003D7F5D">
      <w:pPr>
        <w:pStyle w:val="Kommentartext"/>
      </w:pPr>
      <w:r>
        <w:rPr>
          <w:rStyle w:val="Kommentarzeichen"/>
        </w:rPr>
        <w:annotationRef/>
      </w:r>
      <w:r>
        <w:t>Vom Markt genommen</w:t>
      </w:r>
    </w:p>
  </w:comment>
  <w:comment w:id="205" w:author="david pedrosa" w:date="2022-02-21T12:26:00Z" w:initials="dp">
    <w:p w14:paraId="6D2F1654" w14:textId="77777777" w:rsidR="003D7F5D" w:rsidRDefault="003D7F5D" w:rsidP="003D7F5D">
      <w:pPr>
        <w:pStyle w:val="Kommentartext"/>
      </w:pPr>
      <w:r>
        <w:rPr>
          <w:rStyle w:val="Kommentarzeichen"/>
        </w:rPr>
        <w:annotationRef/>
      </w:r>
      <w:r>
        <w:t>Vom Markt genommen</w:t>
      </w:r>
    </w:p>
  </w:comment>
  <w:comment w:id="208" w:author="david pedrosa" w:date="2022-02-21T12:26:00Z" w:initials="dp">
    <w:p w14:paraId="427893E5" w14:textId="77777777" w:rsidR="003D7F5D" w:rsidRDefault="003D7F5D" w:rsidP="003D7F5D">
      <w:pPr>
        <w:pStyle w:val="Kommentartext"/>
      </w:pPr>
      <w:r>
        <w:rPr>
          <w:rStyle w:val="Kommentarzeichen"/>
        </w:rPr>
        <w:annotationRef/>
      </w:r>
      <w:r>
        <w:t>Vom Markt genommen</w:t>
      </w:r>
    </w:p>
  </w:comment>
  <w:comment w:id="221" w:author="david pedrosa" w:date="2022-02-21T12:28:00Z" w:initials="dp">
    <w:p w14:paraId="26CE89F1" w14:textId="77777777" w:rsidR="003D7F5D" w:rsidRPr="003D7F5D" w:rsidRDefault="003D7F5D" w:rsidP="003D7F5D">
      <w:pPr>
        <w:pStyle w:val="Kommentartext"/>
      </w:pPr>
      <w:r>
        <w:rPr>
          <w:rStyle w:val="Kommentarzeichen"/>
        </w:rPr>
        <w:annotationRef/>
      </w:r>
      <w:r w:rsidRPr="003D7F5D">
        <w:t>Nicht mehr erhältlich</w:t>
      </w:r>
    </w:p>
  </w:comment>
  <w:comment w:id="231" w:author="Franziska Thieken" w:date="2021-12-14T11:34:00Z" w:initials="FT">
    <w:p w14:paraId="13B4C2A4" w14:textId="71DC3650" w:rsidR="00100ADB" w:rsidRPr="003D7F5D" w:rsidRDefault="00100ADB" w:rsidP="00054845">
      <w:pPr>
        <w:pStyle w:val="Kommentartext"/>
      </w:pPr>
      <w:r>
        <w:rPr>
          <w:rStyle w:val="Kommentarzeichen"/>
        </w:rPr>
        <w:annotationRef/>
      </w:r>
      <w:r w:rsidRPr="003D7F5D">
        <w:t>Beck et al. 1961</w:t>
      </w:r>
    </w:p>
    <w:p w14:paraId="4DFD73A9" w14:textId="5A34A6B1" w:rsidR="00100ADB" w:rsidRPr="00054845" w:rsidRDefault="00100ADB" w:rsidP="00054845">
      <w:pPr>
        <w:pStyle w:val="Kommentartext"/>
        <w:rPr>
          <w:lang w:val="en-US"/>
        </w:rPr>
      </w:pPr>
      <w:r w:rsidRPr="00054845">
        <w:rPr>
          <w:lang w:val="en-US"/>
        </w:rPr>
        <w:t>Steer et al. 1997</w:t>
      </w:r>
    </w:p>
    <w:p w14:paraId="2E54D934" w14:textId="77777777" w:rsidR="00100ADB" w:rsidRPr="00054845" w:rsidRDefault="00100ADB" w:rsidP="00D26B46">
      <w:pPr>
        <w:spacing w:after="0" w:line="240" w:lineRule="auto"/>
        <w:rPr>
          <w:rFonts w:ascii="IBM Plex Sans" w:eastAsia="Times New Roman" w:hAnsi="IBM Plex Sans" w:cs="Times New Roman"/>
          <w:color w:val="000000"/>
          <w:sz w:val="24"/>
          <w:szCs w:val="24"/>
          <w:shd w:val="clear" w:color="auto" w:fill="E5F9F7"/>
          <w:lang w:val="en-US" w:eastAsia="de-DE"/>
        </w:rPr>
      </w:pPr>
    </w:p>
    <w:p w14:paraId="6B9A3B97" w14:textId="410AB6CE" w:rsidR="00100ADB" w:rsidRPr="00076449" w:rsidRDefault="00100ADB" w:rsidP="00D26B46">
      <w:pPr>
        <w:spacing w:after="0" w:line="240" w:lineRule="auto"/>
        <w:rPr>
          <w:rFonts w:ascii="Times New Roman" w:eastAsia="Times New Roman" w:hAnsi="Times New Roman" w:cs="Times New Roman"/>
          <w:sz w:val="24"/>
          <w:szCs w:val="24"/>
          <w:lang w:eastAsia="de-DE"/>
        </w:rPr>
      </w:pPr>
      <w:r w:rsidRPr="00076449">
        <w:t>Lizenzgeber Pearson</w:t>
      </w:r>
    </w:p>
    <w:p w14:paraId="1C88A410" w14:textId="77777777" w:rsidR="00100ADB" w:rsidRPr="00076449" w:rsidRDefault="00100ADB" w:rsidP="00D26B46">
      <w:pPr>
        <w:spacing w:after="0" w:line="240" w:lineRule="auto"/>
        <w:rPr>
          <w:rFonts w:ascii="Times New Roman" w:eastAsia="Times New Roman" w:hAnsi="Times New Roman" w:cs="Times New Roman"/>
          <w:sz w:val="24"/>
          <w:szCs w:val="24"/>
          <w:lang w:eastAsia="de-DE"/>
        </w:rPr>
      </w:pPr>
    </w:p>
    <w:p w14:paraId="3A2ACB5E" w14:textId="16ECFBE8" w:rsidR="00100ADB" w:rsidRPr="00D26B46" w:rsidRDefault="00100ADB" w:rsidP="00D26B46">
      <w:pPr>
        <w:spacing w:after="0" w:line="240" w:lineRule="auto"/>
        <w:rPr>
          <w:rFonts w:ascii="Times New Roman" w:eastAsia="Times New Roman" w:hAnsi="Times New Roman" w:cs="Times New Roman"/>
          <w:sz w:val="24"/>
          <w:szCs w:val="24"/>
          <w:lang w:eastAsia="de-DE"/>
        </w:rPr>
      </w:pPr>
      <w:r w:rsidRPr="00D26B46">
        <w:rPr>
          <w:rFonts w:ascii="Times New Roman" w:eastAsia="Times New Roman" w:hAnsi="Times New Roman" w:cs="Times New Roman"/>
          <w:sz w:val="24"/>
          <w:szCs w:val="24"/>
          <w:lang w:eastAsia="de-DE"/>
        </w:rPr>
        <w:t>https://www.testzentrale.de/shop/beck-depressions-inventar.html</w:t>
      </w:r>
    </w:p>
  </w:comment>
  <w:comment w:id="232" w:author="Franziska Thieken" w:date="2021-12-14T11:46:00Z" w:initials="FT">
    <w:p w14:paraId="77F3592A" w14:textId="77777777" w:rsidR="00100ADB" w:rsidRDefault="00100ADB">
      <w:pPr>
        <w:pStyle w:val="Kommentartext"/>
      </w:pPr>
      <w:r>
        <w:rPr>
          <w:rStyle w:val="Kommentarzeichen"/>
        </w:rPr>
        <w:annotationRef/>
      </w:r>
      <w:proofErr w:type="spellStart"/>
      <w:r>
        <w:t>Kristensen</w:t>
      </w:r>
      <w:proofErr w:type="spellEnd"/>
      <w:r>
        <w:t xml:space="preserve"> et al. 2005</w:t>
      </w:r>
    </w:p>
    <w:p w14:paraId="0C255F53" w14:textId="1B7FEA4C" w:rsidR="00100ADB" w:rsidRDefault="00100ADB">
      <w:pPr>
        <w:pStyle w:val="Kommentartext"/>
      </w:pPr>
    </w:p>
    <w:p w14:paraId="154C2BD2" w14:textId="64B241F4" w:rsidR="00100ADB" w:rsidRDefault="00100ADB">
      <w:pPr>
        <w:pStyle w:val="Kommentartext"/>
      </w:pPr>
      <w:r>
        <w:t>Lizenzgeber die Autoren</w:t>
      </w:r>
    </w:p>
    <w:p w14:paraId="1346E5D1" w14:textId="77777777" w:rsidR="00100ADB" w:rsidRDefault="00100ADB">
      <w:pPr>
        <w:pStyle w:val="Kommentartext"/>
      </w:pPr>
    </w:p>
    <w:p w14:paraId="167DFFCD" w14:textId="40C0C154" w:rsidR="00100ADB" w:rsidRDefault="00100ADB">
      <w:pPr>
        <w:pStyle w:val="Kommentartext"/>
      </w:pPr>
      <w:r>
        <w:t>Dokumentenversion nicht vorliegend</w:t>
      </w:r>
    </w:p>
  </w:comment>
  <w:comment w:id="233" w:author="Franziska Thieken" w:date="2021-12-14T11:51:00Z" w:initials="FT">
    <w:p w14:paraId="0FDAC3D8" w14:textId="77777777" w:rsidR="00100ADB" w:rsidRDefault="00100ADB">
      <w:pPr>
        <w:pStyle w:val="Kommentartext"/>
      </w:pPr>
      <w:r>
        <w:rPr>
          <w:rStyle w:val="Kommentarzeichen"/>
        </w:rPr>
        <w:annotationRef/>
      </w:r>
      <w:r>
        <w:t>Klietz et al. 2019</w:t>
      </w:r>
    </w:p>
    <w:p w14:paraId="1D127A9D" w14:textId="77777777" w:rsidR="00100ADB" w:rsidRDefault="00100ADB">
      <w:pPr>
        <w:pStyle w:val="Kommentartext"/>
      </w:pPr>
    </w:p>
    <w:p w14:paraId="1988E926" w14:textId="09245DBD" w:rsidR="00100ADB" w:rsidRDefault="00100ADB">
      <w:pPr>
        <w:pStyle w:val="Kommentartext"/>
      </w:pPr>
      <w:r>
        <w:t>Lizenzgeber die Autoren</w:t>
      </w:r>
    </w:p>
  </w:comment>
  <w:comment w:id="238" w:author="Franziska Thieken" w:date="2021-12-14T11:58:00Z" w:initials="FT">
    <w:p w14:paraId="7B409E6E" w14:textId="1049EA09" w:rsidR="00100ADB" w:rsidRDefault="00100ADB">
      <w:pPr>
        <w:pStyle w:val="Kommentartext"/>
      </w:pPr>
      <w:r>
        <w:rPr>
          <w:rStyle w:val="Kommentarzeichen"/>
        </w:rPr>
        <w:annotationRef/>
      </w:r>
      <w:r>
        <w:t>Cohen et al. 1983 (Englisches Original)</w:t>
      </w:r>
    </w:p>
    <w:p w14:paraId="040EE744" w14:textId="1B5A88D9" w:rsidR="00100ADB" w:rsidRDefault="00100ADB">
      <w:pPr>
        <w:pStyle w:val="Kommentartext"/>
      </w:pPr>
      <w:r>
        <w:t>Schneider et al. 2020 (Deutsche Version)</w:t>
      </w:r>
    </w:p>
    <w:p w14:paraId="62807D9D" w14:textId="77777777" w:rsidR="00100ADB" w:rsidRDefault="00100ADB">
      <w:pPr>
        <w:pStyle w:val="Kommentartext"/>
      </w:pPr>
    </w:p>
    <w:p w14:paraId="55A5DD18" w14:textId="37956CAE" w:rsidR="00100ADB" w:rsidRDefault="00100ADB">
      <w:pPr>
        <w:pStyle w:val="Kommentartext"/>
      </w:pPr>
      <w:r>
        <w:t>Lizenzfrei</w:t>
      </w:r>
    </w:p>
  </w:comment>
  <w:comment w:id="239" w:author="Franziska Thieken" w:date="2021-12-14T11:29:00Z" w:initials="FT">
    <w:p w14:paraId="6C45C89B" w14:textId="77777777" w:rsidR="00100ADB" w:rsidRDefault="00100ADB" w:rsidP="00D26B46">
      <w:pPr>
        <w:rPr>
          <w:rFonts w:ascii="Segoe UI" w:eastAsia="Times New Roman" w:hAnsi="Segoe UI" w:cs="Segoe UI"/>
          <w:color w:val="333333"/>
          <w:sz w:val="24"/>
          <w:szCs w:val="24"/>
          <w:shd w:val="clear" w:color="auto" w:fill="FFFFFF"/>
          <w:lang w:eastAsia="de-DE"/>
        </w:rPr>
      </w:pPr>
      <w:r>
        <w:rPr>
          <w:rStyle w:val="Kommentarzeichen"/>
        </w:rPr>
        <w:annotationRef/>
      </w:r>
      <w:proofErr w:type="spellStart"/>
      <w:r w:rsidRPr="00D26B46">
        <w:rPr>
          <w:rFonts w:ascii="Segoe UI" w:eastAsia="Times New Roman" w:hAnsi="Segoe UI" w:cs="Segoe UI"/>
          <w:color w:val="333333"/>
          <w:sz w:val="24"/>
          <w:szCs w:val="24"/>
          <w:shd w:val="clear" w:color="auto" w:fill="FFFFFF"/>
          <w:lang w:eastAsia="de-DE"/>
        </w:rPr>
        <w:t>Smets</w:t>
      </w:r>
      <w:proofErr w:type="spellEnd"/>
      <w:r w:rsidRPr="00D26B46">
        <w:rPr>
          <w:rFonts w:ascii="Segoe UI" w:eastAsia="Times New Roman" w:hAnsi="Segoe UI" w:cs="Segoe UI"/>
          <w:color w:val="333333"/>
          <w:sz w:val="24"/>
          <w:szCs w:val="24"/>
          <w:shd w:val="clear" w:color="auto" w:fill="FFFFFF"/>
          <w:lang w:eastAsia="de-DE"/>
        </w:rPr>
        <w:t xml:space="preserve"> EM</w:t>
      </w:r>
      <w:r>
        <w:rPr>
          <w:rFonts w:ascii="Segoe UI" w:eastAsia="Times New Roman" w:hAnsi="Segoe UI" w:cs="Segoe UI"/>
          <w:color w:val="333333"/>
          <w:sz w:val="24"/>
          <w:szCs w:val="24"/>
          <w:shd w:val="clear" w:color="auto" w:fill="FFFFFF"/>
          <w:lang w:eastAsia="de-DE"/>
        </w:rPr>
        <w:t xml:space="preserve"> et al. 1995</w:t>
      </w:r>
    </w:p>
    <w:p w14:paraId="15AB40AF" w14:textId="77777777" w:rsidR="00100ADB" w:rsidRDefault="00100ADB" w:rsidP="00D26B46">
      <w:pPr>
        <w:rPr>
          <w:rFonts w:ascii="Segoe UI" w:eastAsia="Times New Roman" w:hAnsi="Segoe UI" w:cs="Segoe UI"/>
          <w:color w:val="333333"/>
          <w:sz w:val="24"/>
          <w:szCs w:val="24"/>
          <w:shd w:val="clear" w:color="auto" w:fill="FFFFFF"/>
          <w:lang w:eastAsia="de-DE"/>
        </w:rPr>
      </w:pPr>
    </w:p>
    <w:p w14:paraId="4D4B0259" w14:textId="77777777" w:rsidR="00100ADB" w:rsidRDefault="00100ADB" w:rsidP="00D26B46">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Lizenzen bei den Autoren</w:t>
      </w:r>
    </w:p>
    <w:p w14:paraId="67379315" w14:textId="77777777" w:rsidR="00100ADB" w:rsidRDefault="00100ADB" w:rsidP="00D26B46">
      <w:pPr>
        <w:rPr>
          <w:rFonts w:ascii="Times New Roman" w:eastAsia="Times New Roman" w:hAnsi="Times New Roman" w:cs="Times New Roman"/>
          <w:sz w:val="24"/>
          <w:szCs w:val="24"/>
          <w:lang w:eastAsia="de-DE"/>
        </w:rPr>
      </w:pPr>
    </w:p>
    <w:p w14:paraId="6820BCC0" w14:textId="4CFD9A39" w:rsidR="00100ADB" w:rsidRPr="00D26B46" w:rsidRDefault="00100ADB" w:rsidP="00D26B46">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Dokumentenversion nicht in deutscher Sprache vorliegend</w:t>
      </w:r>
    </w:p>
  </w:comment>
  <w:comment w:id="240" w:author="Franziska Thieken" w:date="2021-12-14T11:26:00Z" w:initials="FT">
    <w:p w14:paraId="0E4B82B7" w14:textId="1975EF7D" w:rsidR="00100ADB" w:rsidRDefault="00100ADB">
      <w:pPr>
        <w:pStyle w:val="Kommentartext"/>
      </w:pPr>
      <w:r>
        <w:rPr>
          <w:rStyle w:val="Kommentarzeichen"/>
        </w:rPr>
        <w:annotationRef/>
      </w:r>
      <w:r w:rsidRPr="001038E4">
        <w:t>Endler &amp; Parke</w:t>
      </w:r>
      <w:r>
        <w:t>r</w:t>
      </w:r>
      <w:r w:rsidRPr="001038E4">
        <w:t xml:space="preserve"> 1990</w:t>
      </w:r>
    </w:p>
    <w:p w14:paraId="6331C2B8" w14:textId="77777777" w:rsidR="00100ADB" w:rsidRDefault="00100ADB">
      <w:pPr>
        <w:pStyle w:val="Kommentartext"/>
      </w:pPr>
    </w:p>
    <w:p w14:paraId="012D054E" w14:textId="77777777" w:rsidR="00100ADB" w:rsidRDefault="00100ADB">
      <w:pPr>
        <w:pStyle w:val="Kommentartext"/>
      </w:pPr>
      <w:r>
        <w:t>Lizenzgeber Hogrefe-Verlag</w:t>
      </w:r>
    </w:p>
    <w:p w14:paraId="72DB62BA" w14:textId="77777777" w:rsidR="00100ADB" w:rsidRDefault="00100ADB">
      <w:pPr>
        <w:pStyle w:val="Kommentartext"/>
      </w:pPr>
    </w:p>
    <w:p w14:paraId="3271AC27" w14:textId="4E586B6F" w:rsidR="00100ADB" w:rsidRDefault="00100ADB">
      <w:pPr>
        <w:pStyle w:val="Kommentartext"/>
      </w:pPr>
      <w:r w:rsidRPr="001038E4">
        <w:t>https://www.testzentrale.de/shop/coping-inventar-zum-umgang-mit-stress-situationen.html</w:t>
      </w:r>
    </w:p>
  </w:comment>
  <w:comment w:id="242" w:author="david pedrosa" w:date="2022-02-21T12:21:00Z" w:initials="dp">
    <w:p w14:paraId="58C9DB4E" w14:textId="57704403" w:rsidR="003D7F5D" w:rsidRDefault="003D7F5D">
      <w:pPr>
        <w:pStyle w:val="Kommentartext"/>
      </w:pPr>
      <w:r>
        <w:rPr>
          <w:rStyle w:val="Kommentarzeichen"/>
        </w:rPr>
        <w:annotationRef/>
      </w:r>
      <w:r>
        <w:t>Es gibt keine Pflegestufen mehr.</w:t>
      </w:r>
    </w:p>
  </w:comment>
  <w:comment w:id="254" w:author="Franziska Thieken" w:date="2021-12-14T13:48:00Z" w:initials="FT">
    <w:p w14:paraId="6667D3A2" w14:textId="321CFF89" w:rsidR="00100ADB" w:rsidRDefault="00100ADB">
      <w:pPr>
        <w:pStyle w:val="Kommentartext"/>
      </w:pPr>
      <w:r>
        <w:rPr>
          <w:rStyle w:val="Kommentarzeichen"/>
        </w:rPr>
        <w:annotationRef/>
      </w:r>
      <w:r>
        <w:t>Übernommen aus der NRW80+ Studis</w:t>
      </w:r>
    </w:p>
  </w:comment>
  <w:comment w:id="259" w:author="Franziska Thieken" w:date="2021-12-14T12:05:00Z" w:initials="FT">
    <w:p w14:paraId="4C0086F5" w14:textId="77777777" w:rsidR="00100ADB" w:rsidRDefault="00100ADB">
      <w:pPr>
        <w:pStyle w:val="Kommentartext"/>
      </w:pPr>
      <w:r>
        <w:rPr>
          <w:rStyle w:val="Kommentarzeichen"/>
        </w:rPr>
        <w:annotationRef/>
      </w:r>
      <w:r>
        <w:t>Thomann et al. 2018</w:t>
      </w:r>
    </w:p>
    <w:p w14:paraId="61DCEB04" w14:textId="77777777" w:rsidR="00100ADB" w:rsidRDefault="00100ADB">
      <w:pPr>
        <w:pStyle w:val="Kommentartext"/>
      </w:pPr>
    </w:p>
    <w:p w14:paraId="6CD88357" w14:textId="77777777" w:rsidR="00100ADB" w:rsidRDefault="00100ADB">
      <w:pPr>
        <w:pStyle w:val="Kommentartext"/>
      </w:pPr>
      <w:r>
        <w:t>Lizenzfrei</w:t>
      </w:r>
    </w:p>
    <w:p w14:paraId="59379EC7" w14:textId="77777777" w:rsidR="00100ADB" w:rsidRDefault="00100ADB">
      <w:pPr>
        <w:pStyle w:val="Kommentartext"/>
      </w:pPr>
    </w:p>
    <w:p w14:paraId="72155B8C" w14:textId="1C571340" w:rsidR="00100ADB" w:rsidRDefault="00100ADB">
      <w:pPr>
        <w:pStyle w:val="Kommentartext"/>
      </w:pPr>
      <w:r w:rsidRPr="00AC1983">
        <w:t>https://www.mocatest.org/paper/</w:t>
      </w:r>
    </w:p>
  </w:comment>
  <w:comment w:id="260" w:author="Franziska Thieken" w:date="2021-12-14T12:06:00Z" w:initials="FT">
    <w:p w14:paraId="2C93C787" w14:textId="2A5FA5D0" w:rsidR="00100ADB" w:rsidRPr="00076449" w:rsidRDefault="00100ADB">
      <w:pPr>
        <w:pStyle w:val="Kommentartext"/>
        <w:rPr>
          <w:lang w:val="en-GB"/>
        </w:rPr>
      </w:pPr>
      <w:r>
        <w:rPr>
          <w:rStyle w:val="Kommentarzeichen"/>
        </w:rPr>
        <w:annotationRef/>
      </w:r>
      <w:r w:rsidRPr="00076449">
        <w:rPr>
          <w:lang w:val="en-GB"/>
        </w:rPr>
        <w:t>WHO 2000</w:t>
      </w:r>
    </w:p>
    <w:p w14:paraId="71487C57" w14:textId="77777777" w:rsidR="00100ADB" w:rsidRPr="00076449" w:rsidRDefault="00100ADB">
      <w:pPr>
        <w:pStyle w:val="Kommentartext"/>
        <w:rPr>
          <w:lang w:val="en-GB"/>
        </w:rPr>
      </w:pPr>
    </w:p>
    <w:p w14:paraId="670A1C03" w14:textId="77777777" w:rsidR="00100ADB" w:rsidRPr="00076449" w:rsidRDefault="00100ADB">
      <w:pPr>
        <w:pStyle w:val="Kommentartext"/>
        <w:rPr>
          <w:lang w:val="en-GB"/>
        </w:rPr>
      </w:pPr>
      <w:proofErr w:type="spellStart"/>
      <w:r w:rsidRPr="00076449">
        <w:rPr>
          <w:lang w:val="en-GB"/>
        </w:rPr>
        <w:t>Lizenzfrei</w:t>
      </w:r>
      <w:proofErr w:type="spellEnd"/>
      <w:r w:rsidRPr="00076449">
        <w:rPr>
          <w:lang w:val="en-GB"/>
        </w:rPr>
        <w:t xml:space="preserve"> </w:t>
      </w:r>
    </w:p>
    <w:p w14:paraId="2AFD07B8" w14:textId="77777777" w:rsidR="00100ADB" w:rsidRPr="00076449" w:rsidRDefault="00100ADB">
      <w:pPr>
        <w:pStyle w:val="Kommentartext"/>
        <w:rPr>
          <w:lang w:val="en-GB"/>
        </w:rPr>
      </w:pPr>
    </w:p>
    <w:p w14:paraId="7A77259A" w14:textId="4A208E6D" w:rsidR="00100ADB" w:rsidRPr="00076449" w:rsidRDefault="00100ADB">
      <w:pPr>
        <w:pStyle w:val="Kommentartext"/>
        <w:rPr>
          <w:lang w:val="en-GB"/>
        </w:rPr>
      </w:pPr>
      <w:r w:rsidRPr="00076449">
        <w:rPr>
          <w:lang w:val="en-GB"/>
        </w:rPr>
        <w:t>https://www.who.int/tools/whoqol/whoqol-bref</w:t>
      </w:r>
    </w:p>
  </w:comment>
  <w:comment w:id="264" w:author="Franziska Thieken" w:date="2021-12-14T13:04:00Z" w:initials="FT">
    <w:p w14:paraId="7EFAA463" w14:textId="3D4B5B7B" w:rsidR="00100ADB" w:rsidRDefault="00100ADB">
      <w:pPr>
        <w:pStyle w:val="Kommentartext"/>
      </w:pPr>
      <w:r>
        <w:rPr>
          <w:rStyle w:val="Kommentarzeichen"/>
        </w:rPr>
        <w:annotationRef/>
      </w:r>
      <w:proofErr w:type="gramStart"/>
      <w:r>
        <w:t>Vom Ceres</w:t>
      </w:r>
      <w:proofErr w:type="gramEnd"/>
      <w:r>
        <w:t xml:space="preserve"> erstellt, kein validierter Fragebogen</w:t>
      </w:r>
    </w:p>
  </w:comment>
  <w:comment w:id="265" w:author="david pedrosa" w:date="2022-02-21T12:08:00Z" w:initials="dp">
    <w:p w14:paraId="06EFEDC2" w14:textId="64272C25" w:rsidR="00100ADB" w:rsidRDefault="00100ADB">
      <w:pPr>
        <w:pStyle w:val="Kommentartext"/>
      </w:pPr>
      <w:r>
        <w:rPr>
          <w:rStyle w:val="Kommentarzeichen"/>
        </w:rPr>
        <w:annotationRef/>
      </w:r>
      <w:r>
        <w:t>In den vorderen Bereich einfügen</w:t>
      </w:r>
    </w:p>
  </w:comment>
  <w:comment w:id="266" w:author="david pedrosa" w:date="2022-02-21T12:09:00Z" w:initials="dp">
    <w:p w14:paraId="22F8B262" w14:textId="4F3E163A" w:rsidR="00100ADB" w:rsidRDefault="00100ADB">
      <w:pPr>
        <w:pStyle w:val="Kommentartext"/>
      </w:pPr>
      <w:r>
        <w:rPr>
          <w:rStyle w:val="Kommentarzeichen"/>
        </w:rPr>
        <w:annotationRef/>
      </w:r>
    </w:p>
  </w:comment>
  <w:comment w:id="273" w:author="david pedrosa" w:date="2022-02-21T12:10:00Z" w:initials="dp">
    <w:p w14:paraId="5151C22A" w14:textId="7211D0FC" w:rsidR="00F46934" w:rsidRDefault="00F46934">
      <w:pPr>
        <w:pStyle w:val="Kommentartext"/>
      </w:pPr>
      <w:r>
        <w:rPr>
          <w:rStyle w:val="Kommentarzeichen"/>
        </w:rPr>
        <w:annotationRef/>
      </w:r>
      <w:r>
        <w:t>Was ist der Unterschied zwischen „Weniger Gut“ und „Schlecht“? Ersetzt durch VAS.</w:t>
      </w:r>
    </w:p>
  </w:comment>
  <w:comment w:id="298" w:author="david pedrosa" w:date="2022-02-21T12:11:00Z" w:initials="dp">
    <w:p w14:paraId="173922FA" w14:textId="5919FEE6" w:rsidR="00F46934" w:rsidRDefault="00F46934">
      <w:pPr>
        <w:pStyle w:val="Kommentartext"/>
      </w:pPr>
      <w:r>
        <w:rPr>
          <w:rStyle w:val="Kommentarzeichen"/>
        </w:rPr>
        <w:annotationRef/>
      </w:r>
      <w:r>
        <w:t>ZU wenig scharf getrennt von Frage 2. Streichen!</w:t>
      </w:r>
    </w:p>
  </w:comment>
  <w:comment w:id="336" w:author="david pedrosa" w:date="2022-02-21T12:12:00Z" w:initials="dp">
    <w:p w14:paraId="1F2E7BEE" w14:textId="18E7F40E" w:rsidR="00F46934" w:rsidRDefault="00F46934">
      <w:pPr>
        <w:pStyle w:val="Kommentartext"/>
      </w:pPr>
      <w:r>
        <w:rPr>
          <w:rStyle w:val="Kommentarzeichen"/>
        </w:rPr>
        <w:annotationRef/>
      </w:r>
      <w:r>
        <w:t xml:space="preserve">Ersatz durch VAS </w:t>
      </w:r>
    </w:p>
  </w:comment>
  <w:comment w:id="362" w:author="david pedrosa" w:date="2022-02-21T12:13:00Z" w:initials="dp">
    <w:p w14:paraId="3923B1FA" w14:textId="39C0120B" w:rsidR="00F46934" w:rsidRDefault="00F46934">
      <w:pPr>
        <w:pStyle w:val="Kommentartext"/>
      </w:pPr>
      <w:r>
        <w:rPr>
          <w:rStyle w:val="Kommentarzeichen"/>
        </w:rPr>
        <w:annotationRef/>
      </w:r>
      <w:r>
        <w:t>Was ist der Unterschied zwischen Frage 3 und Frage 8? Und Frage 2? Streichen</w:t>
      </w:r>
    </w:p>
  </w:comment>
  <w:comment w:id="385" w:author="Franziska Thieken" w:date="2021-12-14T13:38:00Z" w:initials="FT">
    <w:p w14:paraId="686BF3FC" w14:textId="09B06414" w:rsidR="00100ADB" w:rsidRDefault="00100ADB">
      <w:pPr>
        <w:pStyle w:val="Kommentartext"/>
      </w:pPr>
      <w:r>
        <w:rPr>
          <w:rStyle w:val="Kommentarzeichen"/>
        </w:rPr>
        <w:annotationRef/>
      </w:r>
      <w:r>
        <w:t>Enthalten in TICS (</w:t>
      </w:r>
      <w:r w:rsidRPr="00FA303E">
        <w:t>Trierer Inventar zum chronischen Stress</w:t>
      </w:r>
      <w:r>
        <w:t>)</w:t>
      </w:r>
    </w:p>
    <w:p w14:paraId="00F4A217" w14:textId="760F0709" w:rsidR="00100ADB" w:rsidRDefault="00100ADB">
      <w:pPr>
        <w:pStyle w:val="Kommentartext"/>
      </w:pPr>
    </w:p>
    <w:p w14:paraId="398DD57D" w14:textId="067EA82A" w:rsidR="00100ADB" w:rsidRDefault="00100ADB">
      <w:pPr>
        <w:pStyle w:val="Kommentartext"/>
      </w:pPr>
      <w:r>
        <w:t>Schulz et al. 2004</w:t>
      </w:r>
    </w:p>
    <w:p w14:paraId="74316A9D" w14:textId="77777777" w:rsidR="00100ADB" w:rsidRDefault="00100ADB">
      <w:pPr>
        <w:pStyle w:val="Kommentartext"/>
      </w:pPr>
    </w:p>
    <w:p w14:paraId="558B323C" w14:textId="3D04A3DC" w:rsidR="00100ADB" w:rsidRDefault="00100ADB">
      <w:pPr>
        <w:pStyle w:val="Kommentartext"/>
      </w:pPr>
      <w:r>
        <w:t xml:space="preserve">Lizenzgeber </w:t>
      </w:r>
      <w:proofErr w:type="spellStart"/>
      <w:r>
        <w:t>Hogrefeverlag</w:t>
      </w:r>
      <w:proofErr w:type="spellEnd"/>
    </w:p>
    <w:p w14:paraId="6EEFFC54" w14:textId="77777777" w:rsidR="00100ADB" w:rsidRDefault="00100ADB">
      <w:pPr>
        <w:pStyle w:val="Kommentartext"/>
      </w:pPr>
    </w:p>
    <w:p w14:paraId="37B50083" w14:textId="5C4243F9" w:rsidR="00100ADB" w:rsidRDefault="00100ADB">
      <w:pPr>
        <w:pStyle w:val="Kommentartext"/>
      </w:pPr>
      <w:hyperlink r:id="rId1" w:history="1">
        <w:r w:rsidRPr="00B80C5A">
          <w:rPr>
            <w:rStyle w:val="Hyperlink"/>
          </w:rPr>
          <w:t>https://www.testzentrale.de/shop/trierer-inventar-zum-chronischen-stress.html</w:t>
        </w:r>
      </w:hyperlink>
    </w:p>
    <w:p w14:paraId="4A4CACC7" w14:textId="77777777" w:rsidR="00100ADB" w:rsidRDefault="00100ADB">
      <w:pPr>
        <w:pStyle w:val="Kommentartext"/>
      </w:pPr>
    </w:p>
    <w:p w14:paraId="76DAEE1D" w14:textId="64FABB10" w:rsidR="00100ADB" w:rsidRDefault="00100ADB">
      <w:pPr>
        <w:pStyle w:val="Kommentartext"/>
      </w:pPr>
      <w:r>
        <w:t>Dokumentenversion des Fragebogens nicht vorliegend</w:t>
      </w:r>
    </w:p>
  </w:comment>
  <w:comment w:id="388" w:author="Franziska Thieken" w:date="2021-12-14T13:19:00Z" w:initials="FT">
    <w:p w14:paraId="65D3E1C3" w14:textId="73B3F486" w:rsidR="00100ADB" w:rsidRDefault="00100ADB">
      <w:pPr>
        <w:pStyle w:val="Kommentartext"/>
      </w:pPr>
      <w:r>
        <w:rPr>
          <w:rStyle w:val="Kommentarzeichen"/>
        </w:rPr>
        <w:annotationRef/>
      </w:r>
      <w:proofErr w:type="gramStart"/>
      <w:r>
        <w:t>Vom Ceres</w:t>
      </w:r>
      <w:proofErr w:type="gramEnd"/>
      <w:r>
        <w:t xml:space="preserve"> erstellt, kein validierter Fragebogen</w:t>
      </w:r>
    </w:p>
  </w:comment>
  <w:comment w:id="389" w:author="david pedrosa" w:date="2022-02-21T12:23:00Z" w:initials="dp">
    <w:p w14:paraId="7BF81FAB" w14:textId="40662469" w:rsidR="003D7F5D" w:rsidRDefault="003D7F5D">
      <w:pPr>
        <w:pStyle w:val="Kommentartext"/>
      </w:pPr>
      <w:r>
        <w:rPr>
          <w:rStyle w:val="Kommentarzeichen"/>
        </w:rPr>
        <w:annotationRef/>
      </w:r>
      <w:r>
        <w:t>Allgemeinplatz, der m.E. nicht viel zu irgendetwas beiträgt!</w:t>
      </w:r>
    </w:p>
  </w:comment>
  <w:comment w:id="401" w:author="Franziska Thieken" w:date="2021-12-14T13:31:00Z" w:initials="FT">
    <w:p w14:paraId="10CEBC30" w14:textId="77777777" w:rsidR="00100ADB" w:rsidRPr="00024B98" w:rsidRDefault="00100ADB" w:rsidP="00024B98">
      <w:pPr>
        <w:pStyle w:val="Kommentartext"/>
      </w:pPr>
      <w:r>
        <w:rPr>
          <w:rStyle w:val="Kommentarzeichen"/>
        </w:rPr>
        <w:annotationRef/>
      </w:r>
      <w:r w:rsidRPr="00024B98">
        <w:t>Appels et al. 1987</w:t>
      </w:r>
    </w:p>
    <w:p w14:paraId="7BC139CA" w14:textId="77777777" w:rsidR="00100ADB" w:rsidRPr="00024B98" w:rsidRDefault="00100ADB" w:rsidP="00024B98">
      <w:pPr>
        <w:pStyle w:val="Kommentartext"/>
      </w:pPr>
    </w:p>
    <w:p w14:paraId="2B7493F2" w14:textId="77777777" w:rsidR="00100ADB" w:rsidRDefault="00100ADB" w:rsidP="00024B98">
      <w:pPr>
        <w:pStyle w:val="Kommentartext"/>
      </w:pPr>
      <w:r w:rsidRPr="00024B98">
        <w:t>Lizenzen bei den Autoren</w:t>
      </w:r>
    </w:p>
    <w:p w14:paraId="1E0B0394" w14:textId="77777777" w:rsidR="00100ADB" w:rsidRDefault="00100ADB" w:rsidP="00024B98">
      <w:pPr>
        <w:pStyle w:val="Kommentartext"/>
      </w:pPr>
    </w:p>
    <w:p w14:paraId="080069A3" w14:textId="1B00FD4F" w:rsidR="00100ADB" w:rsidRPr="00024B98" w:rsidRDefault="00100ADB" w:rsidP="00024B98">
      <w:pPr>
        <w:pStyle w:val="Kommentartext"/>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Dokumentenversion nicht in deutscher Sprache vorliegend</w:t>
      </w:r>
    </w:p>
  </w:comment>
  <w:comment w:id="402" w:author="Franziska Thieken" w:date="2021-12-14T13:18:00Z" w:initials="FT">
    <w:p w14:paraId="1FDA619A" w14:textId="4FA0C5DF" w:rsidR="00100ADB" w:rsidRDefault="00100ADB">
      <w:pPr>
        <w:pStyle w:val="Kommentartext"/>
      </w:pPr>
      <w:r>
        <w:rPr>
          <w:rStyle w:val="Kommentarzeichen"/>
        </w:rPr>
        <w:annotationRef/>
      </w:r>
      <w:proofErr w:type="gramStart"/>
      <w:r>
        <w:t>Vom Ceres</w:t>
      </w:r>
      <w:proofErr w:type="gramEnd"/>
      <w:r>
        <w:t xml:space="preserve"> erstellt, kein validierter Fragebogen</w:t>
      </w:r>
    </w:p>
  </w:comment>
  <w:comment w:id="404" w:author="Franziska Thieken" w:date="2021-12-14T13:16:00Z" w:initials="FT">
    <w:p w14:paraId="48D051A9" w14:textId="315C8CEC" w:rsidR="00100ADB" w:rsidRPr="001E2116" w:rsidRDefault="00100ADB">
      <w:pPr>
        <w:pStyle w:val="Kommentartext"/>
      </w:pPr>
      <w:r>
        <w:rPr>
          <w:rStyle w:val="Kommentarzeichen"/>
        </w:rPr>
        <w:annotationRef/>
      </w:r>
      <w:proofErr w:type="gramStart"/>
      <w:r w:rsidRPr="001E2116">
        <w:t>Vom Ceres</w:t>
      </w:r>
      <w:proofErr w:type="gramEnd"/>
      <w:r w:rsidRPr="001E2116">
        <w:t xml:space="preserve"> erstellt, kein validierter Fragebogen</w:t>
      </w:r>
    </w:p>
  </w:comment>
  <w:comment w:id="770" w:author="david pedrosa" w:date="2022-02-21T12:26:00Z" w:initials="dp">
    <w:p w14:paraId="7A6C6896" w14:textId="0A157D66" w:rsidR="003D7F5D" w:rsidRDefault="003D7F5D">
      <w:pPr>
        <w:pStyle w:val="Kommentartext"/>
      </w:pPr>
      <w:r>
        <w:rPr>
          <w:rStyle w:val="Kommentarzeichen"/>
        </w:rPr>
        <w:annotationRef/>
      </w:r>
      <w:r>
        <w:t>Vom Markt genommen</w:t>
      </w:r>
    </w:p>
  </w:comment>
  <w:comment w:id="775" w:author="david pedrosa" w:date="2022-02-21T12:26:00Z" w:initials="dp">
    <w:p w14:paraId="49A5CCFF" w14:textId="004DD091" w:rsidR="003D7F5D" w:rsidRDefault="003D7F5D">
      <w:pPr>
        <w:pStyle w:val="Kommentartext"/>
      </w:pPr>
      <w:r>
        <w:rPr>
          <w:rStyle w:val="Kommentarzeichen"/>
        </w:rPr>
        <w:annotationRef/>
      </w:r>
      <w:r>
        <w:t>Vom Markt genommen</w:t>
      </w:r>
    </w:p>
  </w:comment>
  <w:comment w:id="778" w:author="david pedrosa" w:date="2022-02-21T12:26:00Z" w:initials="dp">
    <w:p w14:paraId="7E4A5C59" w14:textId="0E2F5A3F" w:rsidR="003D7F5D" w:rsidRDefault="003D7F5D">
      <w:pPr>
        <w:pStyle w:val="Kommentartext"/>
      </w:pPr>
      <w:r>
        <w:rPr>
          <w:rStyle w:val="Kommentarzeichen"/>
        </w:rPr>
        <w:annotationRef/>
      </w:r>
      <w:r>
        <w:t>Vom Markt genommen</w:t>
      </w:r>
    </w:p>
  </w:comment>
  <w:comment w:id="781" w:author="david pedrosa" w:date="2022-02-21T12:26:00Z" w:initials="dp">
    <w:p w14:paraId="25B99124" w14:textId="72D8B2A5" w:rsidR="003D7F5D" w:rsidRDefault="003D7F5D">
      <w:pPr>
        <w:pStyle w:val="Kommentartext"/>
      </w:pPr>
      <w:r>
        <w:rPr>
          <w:rStyle w:val="Kommentarzeichen"/>
        </w:rPr>
        <w:annotationRef/>
      </w:r>
      <w:r>
        <w:t>Vom Markt genommen</w:t>
      </w:r>
    </w:p>
  </w:comment>
  <w:comment w:id="800" w:author="david pedrosa" w:date="2022-02-21T12:28:00Z" w:initials="dp">
    <w:p w14:paraId="4446EA12" w14:textId="2484BED0" w:rsidR="003D7F5D" w:rsidRPr="003D7F5D" w:rsidRDefault="003D7F5D">
      <w:pPr>
        <w:pStyle w:val="Kommentartext"/>
        <w:rPr>
          <w:lang w:val="en-GB"/>
        </w:rPr>
      </w:pPr>
      <w:r>
        <w:rPr>
          <w:rStyle w:val="Kommentarzeichen"/>
        </w:rPr>
        <w:annotationRef/>
      </w:r>
      <w:proofErr w:type="spellStart"/>
      <w:r w:rsidRPr="003D7F5D">
        <w:rPr>
          <w:lang w:val="en-GB"/>
        </w:rPr>
        <w:t>Nicht</w:t>
      </w:r>
      <w:proofErr w:type="spellEnd"/>
      <w:r w:rsidRPr="003D7F5D">
        <w:rPr>
          <w:lang w:val="en-GB"/>
        </w:rPr>
        <w:t xml:space="preserve"> </w:t>
      </w:r>
      <w:proofErr w:type="spellStart"/>
      <w:r w:rsidRPr="003D7F5D">
        <w:rPr>
          <w:lang w:val="en-GB"/>
        </w:rPr>
        <w:t>me</w:t>
      </w:r>
      <w:r>
        <w:rPr>
          <w:lang w:val="en-GB"/>
        </w:rPr>
        <w:t>hr</w:t>
      </w:r>
      <w:proofErr w:type="spellEnd"/>
      <w:r>
        <w:rPr>
          <w:lang w:val="en-GB"/>
        </w:rPr>
        <w:t xml:space="preserve"> </w:t>
      </w:r>
      <w:proofErr w:type="spellStart"/>
      <w:r>
        <w:rPr>
          <w:lang w:val="en-GB"/>
        </w:rPr>
        <w:t>erhältlich</w:t>
      </w:r>
      <w:proofErr w:type="spellEnd"/>
    </w:p>
  </w:comment>
  <w:comment w:id="987" w:author="Franziska Thieken" w:date="2021-12-14T12:45:00Z" w:initials="FT">
    <w:p w14:paraId="59611814" w14:textId="372A5E86" w:rsidR="00100ADB" w:rsidRPr="003D7F5D" w:rsidRDefault="00100ADB" w:rsidP="00C906BC">
      <w:pPr>
        <w:pStyle w:val="Kommentartext"/>
        <w:rPr>
          <w:rFonts w:ascii="IBM Plex Sans" w:hAnsi="IBM Plex Sans"/>
          <w:color w:val="999999"/>
          <w:sz w:val="30"/>
          <w:szCs w:val="30"/>
          <w:lang w:val="en-GB"/>
        </w:rPr>
      </w:pPr>
      <w:r>
        <w:rPr>
          <w:rStyle w:val="Kommentarzeichen"/>
        </w:rPr>
        <w:annotationRef/>
      </w:r>
      <w:r w:rsidRPr="003D7F5D">
        <w:rPr>
          <w:lang w:val="en-GB"/>
        </w:rPr>
        <w:t>Snaith et al. 2011</w:t>
      </w:r>
    </w:p>
    <w:p w14:paraId="16F5C34E" w14:textId="77777777" w:rsidR="00100ADB" w:rsidRPr="003D7F5D" w:rsidRDefault="00100ADB">
      <w:pPr>
        <w:pStyle w:val="Kommentartext"/>
        <w:rPr>
          <w:lang w:val="en-GB"/>
        </w:rPr>
      </w:pPr>
    </w:p>
    <w:p w14:paraId="24A240F7" w14:textId="77777777" w:rsidR="00100ADB" w:rsidRDefault="00100ADB">
      <w:pPr>
        <w:pStyle w:val="Kommentartext"/>
      </w:pPr>
      <w:r>
        <w:t>Lizenzgeber Hogrefe Verlag</w:t>
      </w:r>
    </w:p>
    <w:p w14:paraId="2EE06527" w14:textId="77777777" w:rsidR="00100ADB" w:rsidRDefault="00100ADB">
      <w:pPr>
        <w:pStyle w:val="Kommentartext"/>
      </w:pPr>
    </w:p>
    <w:p w14:paraId="28A38D8E" w14:textId="2B0E30D9" w:rsidR="00100ADB" w:rsidRDefault="00100ADB">
      <w:pPr>
        <w:pStyle w:val="Kommentartext"/>
      </w:pPr>
      <w:r w:rsidRPr="00C906BC">
        <w:t>https://www.testzentrale.de/shop/hospital-anxiety-and-depression-scale-deutsche-version-69320.html</w:t>
      </w:r>
    </w:p>
  </w:comment>
  <w:comment w:id="988" w:author="Franziska Thieken" w:date="2021-12-14T13:21:00Z" w:initials="FT">
    <w:p w14:paraId="2EE1AD36" w14:textId="77777777" w:rsidR="00100ADB" w:rsidRDefault="00100ADB">
      <w:pPr>
        <w:pStyle w:val="Kommentartext"/>
      </w:pPr>
      <w:r>
        <w:rPr>
          <w:rStyle w:val="Kommentarzeichen"/>
        </w:rPr>
        <w:annotationRef/>
      </w:r>
      <w:r>
        <w:t>Löwe et al. 2002</w:t>
      </w:r>
    </w:p>
    <w:p w14:paraId="0A9DD0DF" w14:textId="77777777" w:rsidR="00100ADB" w:rsidRDefault="00100ADB">
      <w:pPr>
        <w:pStyle w:val="Kommentartext"/>
      </w:pPr>
    </w:p>
    <w:p w14:paraId="059A5894" w14:textId="1A4CA280" w:rsidR="00100ADB" w:rsidRDefault="00100ADB">
      <w:pPr>
        <w:pStyle w:val="Kommentartext"/>
      </w:pPr>
      <w:r>
        <w:t>Lizenzfrei</w:t>
      </w:r>
    </w:p>
  </w:comment>
  <w:comment w:id="989" w:author="Franziska Thieken" w:date="2021-12-14T13:24:00Z" w:initials="FT">
    <w:p w14:paraId="4C9E41BA" w14:textId="77777777" w:rsidR="00100ADB" w:rsidRDefault="00100ADB">
      <w:pPr>
        <w:pStyle w:val="Kommentartext"/>
      </w:pPr>
      <w:r>
        <w:rPr>
          <w:rStyle w:val="Kommentarzeichen"/>
        </w:rPr>
        <w:annotationRef/>
      </w:r>
      <w:proofErr w:type="spellStart"/>
      <w:r w:rsidRPr="00024B98">
        <w:t>Buysse</w:t>
      </w:r>
      <w:proofErr w:type="spellEnd"/>
      <w:r>
        <w:t xml:space="preserve"> et al. 1989</w:t>
      </w:r>
    </w:p>
    <w:p w14:paraId="0222E5BE" w14:textId="77777777" w:rsidR="00100ADB" w:rsidRDefault="00100ADB">
      <w:pPr>
        <w:pStyle w:val="Kommentartext"/>
      </w:pPr>
    </w:p>
    <w:p w14:paraId="0B2DD94C" w14:textId="1F18633F" w:rsidR="00100ADB" w:rsidRDefault="00100ADB">
      <w:pPr>
        <w:pStyle w:val="Kommentartext"/>
      </w:pPr>
      <w:r>
        <w:t>Lizenzfrei</w:t>
      </w:r>
    </w:p>
  </w:comment>
  <w:comment w:id="990" w:author="Franziska Thieken" w:date="2021-12-14T11:32:00Z" w:initials="FT">
    <w:p w14:paraId="7A355921" w14:textId="77777777" w:rsidR="00100ADB" w:rsidRDefault="00100ADB" w:rsidP="00076449">
      <w:pPr>
        <w:pStyle w:val="Kommentartext"/>
      </w:pPr>
      <w:r>
        <w:rPr>
          <w:rStyle w:val="Kommentarzeichen"/>
        </w:rPr>
        <w:annotationRef/>
      </w:r>
      <w:r>
        <w:t xml:space="preserve">Zwei Versionen vorliegend: </w:t>
      </w:r>
    </w:p>
    <w:p w14:paraId="6BA945D7" w14:textId="77777777" w:rsidR="00100ADB" w:rsidRDefault="00100ADB" w:rsidP="00076449">
      <w:pPr>
        <w:pStyle w:val="Kommentartext"/>
      </w:pPr>
      <w:r>
        <w:t xml:space="preserve">Kurze Version mit 12 Fragen bislang </w:t>
      </w:r>
      <w:proofErr w:type="gramStart"/>
      <w:r>
        <w:t>vom Ceres</w:t>
      </w:r>
      <w:proofErr w:type="gramEnd"/>
      <w:r>
        <w:t xml:space="preserve"> verwendet, lange Version mit 22 Fragen in Vergleichsstudien bei uns (z.B. </w:t>
      </w:r>
      <w:proofErr w:type="spellStart"/>
      <w:r>
        <w:t>PaCS</w:t>
      </w:r>
      <w:proofErr w:type="spellEnd"/>
      <w:r>
        <w:t>)</w:t>
      </w:r>
    </w:p>
    <w:p w14:paraId="57E936E0" w14:textId="77777777" w:rsidR="00100ADB" w:rsidRDefault="00100ADB" w:rsidP="00076449">
      <w:pPr>
        <w:pStyle w:val="Kommentartext"/>
      </w:pPr>
    </w:p>
    <w:p w14:paraId="28EB0D43" w14:textId="77777777" w:rsidR="00100ADB" w:rsidRPr="001038E4" w:rsidRDefault="00100ADB" w:rsidP="00076449">
      <w:pPr>
        <w:pStyle w:val="Kommentartext"/>
        <w:rPr>
          <w:b/>
          <w:bCs/>
        </w:rPr>
      </w:pPr>
      <w:r w:rsidRPr="001038E4">
        <w:rPr>
          <w:b/>
          <w:bCs/>
        </w:rPr>
        <w:t xml:space="preserve">ZBI-12: </w:t>
      </w:r>
    </w:p>
    <w:p w14:paraId="5C688DAB" w14:textId="77777777" w:rsidR="00100ADB" w:rsidRDefault="00100ADB" w:rsidP="00076449">
      <w:pPr>
        <w:pStyle w:val="Kommentartext"/>
      </w:pPr>
      <w:proofErr w:type="spellStart"/>
      <w:r>
        <w:t>Bedard</w:t>
      </w:r>
      <w:proofErr w:type="spellEnd"/>
      <w:r>
        <w:t xml:space="preserve"> et al. 2001</w:t>
      </w:r>
    </w:p>
    <w:p w14:paraId="320FBA28" w14:textId="77777777" w:rsidR="00100ADB" w:rsidRDefault="00100ADB" w:rsidP="00076449">
      <w:pPr>
        <w:pStyle w:val="Kommentartext"/>
      </w:pPr>
    </w:p>
    <w:p w14:paraId="20654CA0" w14:textId="77777777" w:rsidR="00100ADB" w:rsidRDefault="00100ADB" w:rsidP="00076449">
      <w:pPr>
        <w:pStyle w:val="Kommentartext"/>
      </w:pPr>
      <w:r>
        <w:t>Lizenzgeber die Autoren</w:t>
      </w:r>
    </w:p>
    <w:p w14:paraId="69396386" w14:textId="77777777" w:rsidR="00100ADB" w:rsidRDefault="00100ADB" w:rsidP="00076449">
      <w:pPr>
        <w:pStyle w:val="Kommentartext"/>
      </w:pPr>
    </w:p>
    <w:p w14:paraId="59ABFDDF" w14:textId="77777777" w:rsidR="00100ADB" w:rsidRDefault="00100ADB" w:rsidP="00076449">
      <w:pPr>
        <w:pStyle w:val="Kommentartext"/>
      </w:pPr>
      <w:r>
        <w:t>Dokumentenversion nicht vorliegend</w:t>
      </w:r>
    </w:p>
    <w:p w14:paraId="363726F5" w14:textId="77777777" w:rsidR="00100ADB" w:rsidRDefault="00100ADB" w:rsidP="00076449">
      <w:pPr>
        <w:pStyle w:val="Kommentartext"/>
      </w:pPr>
    </w:p>
    <w:p w14:paraId="7CDE61C3" w14:textId="77777777" w:rsidR="00100ADB" w:rsidRPr="001038E4" w:rsidRDefault="00100ADB" w:rsidP="00076449">
      <w:pPr>
        <w:pStyle w:val="Kommentartext"/>
        <w:rPr>
          <w:b/>
          <w:bCs/>
        </w:rPr>
      </w:pPr>
    </w:p>
    <w:p w14:paraId="7A597118" w14:textId="77777777" w:rsidR="00100ADB" w:rsidRPr="001038E4" w:rsidRDefault="00100ADB" w:rsidP="00076449">
      <w:pPr>
        <w:pStyle w:val="Kommentartext"/>
        <w:rPr>
          <w:b/>
          <w:bCs/>
        </w:rPr>
      </w:pPr>
      <w:r w:rsidRPr="001038E4">
        <w:rPr>
          <w:b/>
          <w:bCs/>
        </w:rPr>
        <w:t>ZBI-22:</w:t>
      </w:r>
    </w:p>
    <w:p w14:paraId="54549E47" w14:textId="77777777" w:rsidR="00100ADB" w:rsidRDefault="00100ADB" w:rsidP="00076449">
      <w:pPr>
        <w:pStyle w:val="Kommentartext"/>
      </w:pPr>
      <w:proofErr w:type="spellStart"/>
      <w:r>
        <w:t>Zarit</w:t>
      </w:r>
      <w:proofErr w:type="spellEnd"/>
      <w:r>
        <w:t xml:space="preserve"> et al. 1985</w:t>
      </w:r>
    </w:p>
    <w:p w14:paraId="4D48EDAC" w14:textId="77777777" w:rsidR="00100ADB" w:rsidRDefault="00100ADB" w:rsidP="00076449">
      <w:pPr>
        <w:pStyle w:val="Kommentartext"/>
      </w:pPr>
    </w:p>
    <w:p w14:paraId="01D2BE33" w14:textId="77777777" w:rsidR="00100ADB" w:rsidRDefault="00100ADB" w:rsidP="00076449">
      <w:pPr>
        <w:pStyle w:val="Kommentartext"/>
      </w:pPr>
      <w:r>
        <w:t>Lizenzgeber die Autoren</w:t>
      </w:r>
    </w:p>
  </w:comment>
  <w:comment w:id="991" w:author="david pedrosa" w:date="2022-02-21T12:06:00Z" w:initials="dp">
    <w:p w14:paraId="0CD74E6C" w14:textId="44172B43" w:rsidR="00100ADB" w:rsidRDefault="00100ADB">
      <w:pPr>
        <w:pStyle w:val="Kommentartext"/>
      </w:pPr>
      <w:r>
        <w:rPr>
          <w:rStyle w:val="Kommentarzeichen"/>
        </w:rPr>
        <w:annotationRef/>
      </w:r>
      <w:r>
        <w:t>Doppelter Fragebogen mit viel Redundanz zu 22 Punkte Skala</w:t>
      </w:r>
    </w:p>
  </w:comment>
  <w:comment w:id="996" w:author="Franziska Thieken" w:date="2021-12-14T13:19:00Z" w:initials="FT">
    <w:p w14:paraId="66B13148" w14:textId="77777777" w:rsidR="003D7F5D" w:rsidRDefault="003D7F5D" w:rsidP="003D7F5D">
      <w:pPr>
        <w:pStyle w:val="Kommentartext"/>
      </w:pPr>
      <w:r>
        <w:rPr>
          <w:rStyle w:val="Kommentarzeichen"/>
        </w:rPr>
        <w:annotationRef/>
      </w:r>
      <w:proofErr w:type="gramStart"/>
      <w:r>
        <w:t>Vom Ceres</w:t>
      </w:r>
      <w:proofErr w:type="gramEnd"/>
      <w:r>
        <w:t xml:space="preserve"> erstellt, kein validierter Fragebogen</w:t>
      </w:r>
    </w:p>
  </w:comment>
  <w:comment w:id="997" w:author="david pedrosa" w:date="2022-02-21T12:23:00Z" w:initials="dp">
    <w:p w14:paraId="36BC8CA5" w14:textId="77777777" w:rsidR="003D7F5D" w:rsidRDefault="003D7F5D" w:rsidP="003D7F5D">
      <w:pPr>
        <w:pStyle w:val="Kommentartext"/>
      </w:pPr>
      <w:r>
        <w:rPr>
          <w:rStyle w:val="Kommentarzeichen"/>
        </w:rPr>
        <w:annotationRef/>
      </w:r>
      <w:r>
        <w:t>Allgemeinplatz, der m.E. nicht viel zu irgendetwas beiträgt!</w:t>
      </w:r>
    </w:p>
  </w:comment>
  <w:comment w:id="1011" w:author="Franziska Thieken" w:date="2021-12-14T13:16:00Z" w:initials="FT">
    <w:p w14:paraId="2F1D72ED" w14:textId="77777777" w:rsidR="005E2CC0" w:rsidRPr="001E2116" w:rsidRDefault="005E2CC0" w:rsidP="005E2CC0">
      <w:pPr>
        <w:pStyle w:val="Kommentartext"/>
      </w:pPr>
      <w:r>
        <w:rPr>
          <w:rStyle w:val="Kommentarzeichen"/>
        </w:rPr>
        <w:annotationRef/>
      </w:r>
      <w:proofErr w:type="gramStart"/>
      <w:r w:rsidRPr="001E2116">
        <w:t>Vom Ceres</w:t>
      </w:r>
      <w:proofErr w:type="gramEnd"/>
      <w:r w:rsidRPr="001E2116">
        <w:t xml:space="preserve"> erstellt, kein validierter Fragebogen</w:t>
      </w:r>
    </w:p>
  </w:comment>
  <w:comment w:id="1377" w:author="david pedrosa" w:date="2022-02-21T12:26:00Z" w:initials="dp">
    <w:p w14:paraId="17CEBD00" w14:textId="77777777" w:rsidR="005E2CC0" w:rsidRDefault="005E2CC0" w:rsidP="005E2CC0">
      <w:pPr>
        <w:pStyle w:val="Kommentartext"/>
      </w:pPr>
      <w:r>
        <w:rPr>
          <w:rStyle w:val="Kommentarzeichen"/>
        </w:rPr>
        <w:annotationRef/>
      </w:r>
      <w:r>
        <w:t>Vom Markt genommen</w:t>
      </w:r>
    </w:p>
  </w:comment>
  <w:comment w:id="1382" w:author="david pedrosa" w:date="2022-02-21T12:26:00Z" w:initials="dp">
    <w:p w14:paraId="713566BD" w14:textId="77777777" w:rsidR="005E2CC0" w:rsidRDefault="005E2CC0" w:rsidP="005E2CC0">
      <w:pPr>
        <w:pStyle w:val="Kommentartext"/>
      </w:pPr>
      <w:r>
        <w:rPr>
          <w:rStyle w:val="Kommentarzeichen"/>
        </w:rPr>
        <w:annotationRef/>
      </w:r>
      <w:r>
        <w:t>Vom Markt genommen</w:t>
      </w:r>
    </w:p>
  </w:comment>
  <w:comment w:id="1385" w:author="david pedrosa" w:date="2022-02-21T12:26:00Z" w:initials="dp">
    <w:p w14:paraId="28B35447" w14:textId="77777777" w:rsidR="005E2CC0" w:rsidRDefault="005E2CC0" w:rsidP="005E2CC0">
      <w:pPr>
        <w:pStyle w:val="Kommentartext"/>
      </w:pPr>
      <w:r>
        <w:rPr>
          <w:rStyle w:val="Kommentarzeichen"/>
        </w:rPr>
        <w:annotationRef/>
      </w:r>
      <w:r>
        <w:t>Vom Markt genommen</w:t>
      </w:r>
    </w:p>
  </w:comment>
  <w:comment w:id="1388" w:author="david pedrosa" w:date="2022-02-21T12:26:00Z" w:initials="dp">
    <w:p w14:paraId="02B4E5C3" w14:textId="77777777" w:rsidR="005E2CC0" w:rsidRDefault="005E2CC0" w:rsidP="005E2CC0">
      <w:pPr>
        <w:pStyle w:val="Kommentartext"/>
      </w:pPr>
      <w:r>
        <w:rPr>
          <w:rStyle w:val="Kommentarzeichen"/>
        </w:rPr>
        <w:annotationRef/>
      </w:r>
      <w:r>
        <w:t>Vom Markt genommen</w:t>
      </w:r>
    </w:p>
  </w:comment>
  <w:comment w:id="1401" w:author="david pedrosa" w:date="2022-02-21T12:28:00Z" w:initials="dp">
    <w:p w14:paraId="70DF25A1" w14:textId="77777777" w:rsidR="005E2CC0" w:rsidRPr="003D7F5D" w:rsidRDefault="005E2CC0" w:rsidP="005E2CC0">
      <w:pPr>
        <w:pStyle w:val="Kommentartext"/>
        <w:rPr>
          <w:lang w:val="en-GB"/>
        </w:rPr>
      </w:pPr>
      <w:r>
        <w:rPr>
          <w:rStyle w:val="Kommentarzeichen"/>
        </w:rPr>
        <w:annotationRef/>
      </w:r>
      <w:proofErr w:type="spellStart"/>
      <w:r w:rsidRPr="003D7F5D">
        <w:rPr>
          <w:lang w:val="en-GB"/>
        </w:rPr>
        <w:t>Nicht</w:t>
      </w:r>
      <w:proofErr w:type="spellEnd"/>
      <w:r w:rsidRPr="003D7F5D">
        <w:rPr>
          <w:lang w:val="en-GB"/>
        </w:rPr>
        <w:t xml:space="preserve"> </w:t>
      </w:r>
      <w:proofErr w:type="spellStart"/>
      <w:r w:rsidRPr="003D7F5D">
        <w:rPr>
          <w:lang w:val="en-GB"/>
        </w:rPr>
        <w:t>me</w:t>
      </w:r>
      <w:r>
        <w:rPr>
          <w:lang w:val="en-GB"/>
        </w:rPr>
        <w:t>hr</w:t>
      </w:r>
      <w:proofErr w:type="spellEnd"/>
      <w:r>
        <w:rPr>
          <w:lang w:val="en-GB"/>
        </w:rPr>
        <w:t xml:space="preserve"> </w:t>
      </w:r>
      <w:proofErr w:type="spellStart"/>
      <w:r>
        <w:rPr>
          <w:lang w:val="en-GB"/>
        </w:rPr>
        <w:t>erhältlich</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7C975E" w15:done="0"/>
  <w15:commentEx w15:paraId="12FA08A7" w15:done="0"/>
  <w15:commentEx w15:paraId="084A8F3A" w15:paraIdParent="12FA08A7" w15:done="0"/>
  <w15:commentEx w15:paraId="2F656842" w15:done="0"/>
  <w15:commentEx w15:paraId="605D6AB1" w15:done="0"/>
  <w15:commentEx w15:paraId="7AD2E369" w15:done="0"/>
  <w15:commentEx w15:paraId="0D00E92F" w15:done="0"/>
  <w15:commentEx w15:paraId="216466CF" w15:done="0"/>
  <w15:commentEx w15:paraId="23C8E612" w15:done="0"/>
  <w15:commentEx w15:paraId="6D2F1654" w15:done="0"/>
  <w15:commentEx w15:paraId="427893E5" w15:done="0"/>
  <w15:commentEx w15:paraId="26CE89F1" w15:done="0"/>
  <w15:commentEx w15:paraId="3A2ACB5E" w15:done="0"/>
  <w15:commentEx w15:paraId="167DFFCD" w15:done="0"/>
  <w15:commentEx w15:paraId="1988E926" w15:done="0"/>
  <w15:commentEx w15:paraId="55A5DD18" w15:done="0"/>
  <w15:commentEx w15:paraId="6820BCC0" w15:done="0"/>
  <w15:commentEx w15:paraId="3271AC27" w15:done="0"/>
  <w15:commentEx w15:paraId="58C9DB4E" w15:done="0"/>
  <w15:commentEx w15:paraId="6667D3A2" w15:done="0"/>
  <w15:commentEx w15:paraId="72155B8C" w15:done="0"/>
  <w15:commentEx w15:paraId="7A77259A" w15:done="0"/>
  <w15:commentEx w15:paraId="7EFAA463" w15:done="1"/>
  <w15:commentEx w15:paraId="06EFEDC2" w15:paraIdParent="7EFAA463" w15:done="1"/>
  <w15:commentEx w15:paraId="22F8B262" w15:paraIdParent="7EFAA463" w15:done="1"/>
  <w15:commentEx w15:paraId="5151C22A" w15:done="0"/>
  <w15:commentEx w15:paraId="173922FA" w15:done="0"/>
  <w15:commentEx w15:paraId="1F2E7BEE" w15:done="0"/>
  <w15:commentEx w15:paraId="3923B1FA" w15:done="0"/>
  <w15:commentEx w15:paraId="76DAEE1D" w15:done="0"/>
  <w15:commentEx w15:paraId="65D3E1C3" w15:done="0"/>
  <w15:commentEx w15:paraId="7BF81FAB" w15:done="0"/>
  <w15:commentEx w15:paraId="080069A3" w15:done="0"/>
  <w15:commentEx w15:paraId="1FDA619A" w15:done="0"/>
  <w15:commentEx w15:paraId="48D051A9" w15:done="0"/>
  <w15:commentEx w15:paraId="7A6C6896" w15:done="0"/>
  <w15:commentEx w15:paraId="49A5CCFF" w15:done="0"/>
  <w15:commentEx w15:paraId="7E4A5C59" w15:done="0"/>
  <w15:commentEx w15:paraId="25B99124" w15:done="0"/>
  <w15:commentEx w15:paraId="4446EA12" w15:done="0"/>
  <w15:commentEx w15:paraId="28A38D8E" w15:done="0"/>
  <w15:commentEx w15:paraId="059A5894" w15:done="0"/>
  <w15:commentEx w15:paraId="0B2DD94C" w15:done="0"/>
  <w15:commentEx w15:paraId="01D2BE33" w15:done="0"/>
  <w15:commentEx w15:paraId="0CD74E6C" w15:paraIdParent="01D2BE33" w15:done="0"/>
  <w15:commentEx w15:paraId="66B13148" w15:done="0"/>
  <w15:commentEx w15:paraId="36BC8CA5" w15:done="0"/>
  <w15:commentEx w15:paraId="2F1D72ED" w15:done="0"/>
  <w15:commentEx w15:paraId="17CEBD00" w15:done="0"/>
  <w15:commentEx w15:paraId="713566BD" w15:done="0"/>
  <w15:commentEx w15:paraId="28B35447" w15:done="0"/>
  <w15:commentEx w15:paraId="02B4E5C3" w15:done="0"/>
  <w15:commentEx w15:paraId="70DF25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31EB5" w16cex:dateUtc="2021-12-14T12:46:00Z"/>
  <w16cex:commentExtensible w16cex:durableId="2562FFA9" w16cex:dateUtc="2021-12-14T10:34:00Z"/>
  <w16cex:commentExtensible w16cex:durableId="25630279" w16cex:dateUtc="2021-12-14T10:46:00Z"/>
  <w16cex:commentExtensible w16cex:durableId="256303DC" w16cex:dateUtc="2021-12-14T10:51:00Z"/>
  <w16cex:commentExtensible w16cex:durableId="2562FF5C" w16cex:dateUtc="2021-12-14T10:32:00Z"/>
  <w16cex:commentExtensible w16cex:durableId="25630577" w16cex:dateUtc="2021-12-14T10:58:00Z"/>
  <w16cex:commentExtensible w16cex:durableId="2562FEA9" w16cex:dateUtc="2021-12-14T10:29:00Z"/>
  <w16cex:commentExtensible w16cex:durableId="2562FDFA" w16cex:dateUtc="2021-12-14T10:26:00Z"/>
  <w16cex:commentExtensible w16cex:durableId="25631F4A" w16cex:dateUtc="2021-12-14T12:48:00Z"/>
  <w16cex:commentExtensible w16cex:durableId="256306FC" w16cex:dateUtc="2021-12-14T11:05:00Z"/>
  <w16cex:commentExtensible w16cex:durableId="25630748" w16cex:dateUtc="2021-12-14T11:06:00Z"/>
  <w16cex:commentExtensible w16cex:durableId="256314EA" w16cex:dateUtc="2021-12-14T12:04:00Z"/>
  <w16cex:commentExtensible w16cex:durableId="25631CCD" w16cex:dateUtc="2021-12-14T12:38:00Z"/>
  <w16cex:commentExtensible w16cex:durableId="2563184B" w16cex:dateUtc="2021-12-14T12:19:00Z"/>
  <w16cex:commentExtensible w16cex:durableId="25631B39" w16cex:dateUtc="2021-12-14T12:31:00Z"/>
  <w16cex:commentExtensible w16cex:durableId="2563182F" w16cex:dateUtc="2021-12-14T12:18:00Z"/>
  <w16cex:commentExtensible w16cex:durableId="256317B6" w16cex:dateUtc="2021-12-14T12:16:00Z"/>
  <w16cex:commentExtensible w16cex:durableId="25631074" w16cex:dateUtc="2021-12-14T11:45:00Z"/>
  <w16cex:commentExtensible w16cex:durableId="256318BE" w16cex:dateUtc="2021-12-14T12:21:00Z"/>
  <w16cex:commentExtensible w16cex:durableId="2563199B" w16cex:dateUtc="2021-12-14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7C975E" w16cid:durableId="25BE262B"/>
  <w16cid:commentId w16cid:paraId="12FA08A7" w16cid:durableId="25BE04F3"/>
  <w16cid:commentId w16cid:paraId="084A8F3A" w16cid:durableId="25BE04F1"/>
  <w16cid:commentId w16cid:paraId="605D6AB1" w16cid:durableId="25BE04F0"/>
  <w16cid:commentId w16cid:paraId="7AD2E369" w16cid:durableId="25BE04EF"/>
  <w16cid:commentId w16cid:paraId="0D00E92F" w16cid:durableId="25BE0480"/>
  <w16cid:commentId w16cid:paraId="216466CF" w16cid:durableId="25BE045E"/>
  <w16cid:commentId w16cid:paraId="23C8E612" w16cid:durableId="25BE045D"/>
  <w16cid:commentId w16cid:paraId="6D2F1654" w16cid:durableId="25BE045C"/>
  <w16cid:commentId w16cid:paraId="427893E5" w16cid:durableId="25BE045B"/>
  <w16cid:commentId w16cid:paraId="26CE89F1" w16cid:durableId="25BE045A"/>
  <w16cid:commentId w16cid:paraId="3A2ACB5E" w16cid:durableId="2562FFA9"/>
  <w16cid:commentId w16cid:paraId="167DFFCD" w16cid:durableId="25630279"/>
  <w16cid:commentId w16cid:paraId="1988E926" w16cid:durableId="256303DC"/>
  <w16cid:commentId w16cid:paraId="55A5DD18" w16cid:durableId="25630577"/>
  <w16cid:commentId w16cid:paraId="6820BCC0" w16cid:durableId="2562FEA9"/>
  <w16cid:commentId w16cid:paraId="3271AC27" w16cid:durableId="2562FDFA"/>
  <w16cid:commentId w16cid:paraId="58C9DB4E" w16cid:durableId="25BE023C"/>
  <w16cid:commentId w16cid:paraId="6667D3A2" w16cid:durableId="25631F4A"/>
  <w16cid:commentId w16cid:paraId="72155B8C" w16cid:durableId="256306FC"/>
  <w16cid:commentId w16cid:paraId="7A77259A" w16cid:durableId="25630748"/>
  <w16cid:commentId w16cid:paraId="7EFAA463" w16cid:durableId="256314EA"/>
  <w16cid:commentId w16cid:paraId="06EFEDC2" w16cid:durableId="25BDFF39"/>
  <w16cid:commentId w16cid:paraId="22F8B262" w16cid:durableId="25BDFF69"/>
  <w16cid:commentId w16cid:paraId="5151C22A" w16cid:durableId="25BDFFA5"/>
  <w16cid:commentId w16cid:paraId="173922FA" w16cid:durableId="25BE0004"/>
  <w16cid:commentId w16cid:paraId="1F2E7BEE" w16cid:durableId="25BE002A"/>
  <w16cid:commentId w16cid:paraId="3923B1FA" w16cid:durableId="25BE004D"/>
  <w16cid:commentId w16cid:paraId="76DAEE1D" w16cid:durableId="25631CCD"/>
  <w16cid:commentId w16cid:paraId="65D3E1C3" w16cid:durableId="2563184B"/>
  <w16cid:commentId w16cid:paraId="7BF81FAB" w16cid:durableId="25BE02D8"/>
  <w16cid:commentId w16cid:paraId="080069A3" w16cid:durableId="25631B39"/>
  <w16cid:commentId w16cid:paraId="1FDA619A" w16cid:durableId="2563182F"/>
  <w16cid:commentId w16cid:paraId="48D051A9" w16cid:durableId="256317B6"/>
  <w16cid:commentId w16cid:paraId="7A6C6896" w16cid:durableId="25BE0368"/>
  <w16cid:commentId w16cid:paraId="49A5CCFF" w16cid:durableId="25BE037A"/>
  <w16cid:commentId w16cid:paraId="7E4A5C59" w16cid:durableId="25BE0374"/>
  <w16cid:commentId w16cid:paraId="25B99124" w16cid:durableId="25BE0371"/>
  <w16cid:commentId w16cid:paraId="4446EA12" w16cid:durableId="25BE03EA"/>
  <w16cid:commentId w16cid:paraId="28A38D8E" w16cid:durableId="25631074"/>
  <w16cid:commentId w16cid:paraId="059A5894" w16cid:durableId="256318BE"/>
  <w16cid:commentId w16cid:paraId="0B2DD94C" w16cid:durableId="2563199B"/>
  <w16cid:commentId w16cid:paraId="01D2BE33" w16cid:durableId="2562FF5C"/>
  <w16cid:commentId w16cid:paraId="0CD74E6C" w16cid:durableId="25BDFED4"/>
  <w16cid:commentId w16cid:paraId="66B13148" w16cid:durableId="25BE02FE"/>
  <w16cid:commentId w16cid:paraId="36BC8CA5" w16cid:durableId="25BE02FD"/>
  <w16cid:commentId w16cid:paraId="2F1D72ED" w16cid:durableId="25BE052F"/>
  <w16cid:commentId w16cid:paraId="17CEBD00" w16cid:durableId="25BE052E"/>
  <w16cid:commentId w16cid:paraId="713566BD" w16cid:durableId="25BE052D"/>
  <w16cid:commentId w16cid:paraId="28B35447" w16cid:durableId="25BE052C"/>
  <w16cid:commentId w16cid:paraId="02B4E5C3" w16cid:durableId="25BE052B"/>
  <w16cid:commentId w16cid:paraId="70DF25A1" w16cid:durableId="25BE05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5FF183" w14:textId="77777777" w:rsidR="008B4D6C" w:rsidRDefault="008B4D6C" w:rsidP="003B3914">
      <w:pPr>
        <w:spacing w:after="0" w:line="240" w:lineRule="auto"/>
      </w:pPr>
      <w:r>
        <w:separator/>
      </w:r>
    </w:p>
  </w:endnote>
  <w:endnote w:type="continuationSeparator" w:id="0">
    <w:p w14:paraId="19BB292A" w14:textId="77777777" w:rsidR="008B4D6C" w:rsidRDefault="008B4D6C" w:rsidP="003B39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ont297">
    <w:altName w:val="Times New Roman"/>
    <w:charset w:val="00"/>
    <w:family w:val="auto"/>
    <w:pitch w:val="variable"/>
  </w:font>
  <w:font w:name="Segoe UI Symbol">
    <w:panose1 w:val="020B0502040204020203"/>
    <w:charset w:val="00"/>
    <w:family w:val="swiss"/>
    <w:pitch w:val="variable"/>
    <w:sig w:usb0="800001E3" w:usb1="1200FFEF" w:usb2="00040000" w:usb3="00000000" w:csb0="00000001" w:csb1="00000000"/>
  </w:font>
  <w:font w:name="IBM Plex Sans">
    <w:altName w:val="Calibri"/>
    <w:charset w:val="00"/>
    <w:family w:val="swiss"/>
    <w:pitch w:val="variable"/>
    <w:sig w:usb0="A00002EF" w:usb1="5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638110"/>
      <w:docPartObj>
        <w:docPartGallery w:val="Page Numbers (Bottom of Page)"/>
        <w:docPartUnique/>
      </w:docPartObj>
    </w:sdtPr>
    <w:sdtContent>
      <w:p w14:paraId="58E6EC6B" w14:textId="11B67B80" w:rsidR="00100ADB" w:rsidRDefault="00100ADB">
        <w:pPr>
          <w:pStyle w:val="Fuzeile"/>
          <w:jc w:val="right"/>
        </w:pPr>
        <w:r>
          <w:t xml:space="preserve">HessenKohorte2040 – Angehörigen Befragung   |   Seite </w:t>
        </w:r>
        <w:r>
          <w:fldChar w:fldCharType="begin"/>
        </w:r>
        <w:r>
          <w:instrText>PAGE   \* MERGEFORMAT</w:instrText>
        </w:r>
        <w:r>
          <w:fldChar w:fldCharType="separate"/>
        </w:r>
        <w:r>
          <w:rPr>
            <w:noProof/>
          </w:rPr>
          <w:t>25</w:t>
        </w:r>
        <w:r>
          <w:fldChar w:fldCharType="end"/>
        </w:r>
      </w:p>
    </w:sdtContent>
  </w:sdt>
  <w:p w14:paraId="53A9FBD3" w14:textId="77777777" w:rsidR="00100ADB" w:rsidRDefault="00100A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EB5055" w14:textId="77777777" w:rsidR="008B4D6C" w:rsidRDefault="008B4D6C" w:rsidP="003B3914">
      <w:pPr>
        <w:spacing w:after="0" w:line="240" w:lineRule="auto"/>
      </w:pPr>
      <w:r>
        <w:separator/>
      </w:r>
    </w:p>
  </w:footnote>
  <w:footnote w:type="continuationSeparator" w:id="0">
    <w:p w14:paraId="0FC50AE5" w14:textId="77777777" w:rsidR="008B4D6C" w:rsidRDefault="008B4D6C" w:rsidP="003B39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115093A8"/>
    <w:name w:val="WW8Num3"/>
    <w:lvl w:ilvl="0">
      <w:numFmt w:val="decimal"/>
      <w:lvlText w:val="%1)"/>
      <w:lvlJc w:val="left"/>
      <w:pPr>
        <w:tabs>
          <w:tab w:val="num" w:pos="-360"/>
        </w:tabs>
        <w:ind w:left="360" w:hanging="360"/>
      </w:pPr>
      <w:rPr>
        <w:rFonts w:hint="default"/>
      </w:rPr>
    </w:lvl>
    <w:lvl w:ilvl="1">
      <w:start w:val="1"/>
      <w:numFmt w:val="bullet"/>
      <w:lvlText w:val="o"/>
      <w:lvlJc w:val="left"/>
      <w:pPr>
        <w:tabs>
          <w:tab w:val="num" w:pos="-360"/>
        </w:tabs>
        <w:ind w:left="1080" w:hanging="360"/>
      </w:pPr>
      <w:rPr>
        <w:rFonts w:ascii="Courier New" w:hAnsi="Courier New" w:cs="Courier New" w:hint="default"/>
      </w:rPr>
    </w:lvl>
    <w:lvl w:ilvl="2">
      <w:start w:val="1"/>
      <w:numFmt w:val="bullet"/>
      <w:lvlText w:val=""/>
      <w:lvlJc w:val="left"/>
      <w:pPr>
        <w:tabs>
          <w:tab w:val="num" w:pos="-360"/>
        </w:tabs>
        <w:ind w:left="1800" w:hanging="360"/>
      </w:pPr>
      <w:rPr>
        <w:rFonts w:ascii="Wingdings" w:hAnsi="Wingdings" w:cs="Wingdings" w:hint="default"/>
      </w:rPr>
    </w:lvl>
    <w:lvl w:ilvl="3">
      <w:start w:val="1"/>
      <w:numFmt w:val="bullet"/>
      <w:lvlText w:val=""/>
      <w:lvlJc w:val="left"/>
      <w:pPr>
        <w:tabs>
          <w:tab w:val="num" w:pos="-360"/>
        </w:tabs>
        <w:ind w:left="2520" w:hanging="360"/>
      </w:pPr>
      <w:rPr>
        <w:rFonts w:ascii="Symbol" w:hAnsi="Symbol" w:cs="Symbol" w:hint="default"/>
      </w:rPr>
    </w:lvl>
    <w:lvl w:ilvl="4">
      <w:start w:val="1"/>
      <w:numFmt w:val="bullet"/>
      <w:lvlText w:val="o"/>
      <w:lvlJc w:val="left"/>
      <w:pPr>
        <w:tabs>
          <w:tab w:val="num" w:pos="-360"/>
        </w:tabs>
        <w:ind w:left="3240" w:hanging="360"/>
      </w:pPr>
      <w:rPr>
        <w:rFonts w:ascii="Courier New" w:hAnsi="Courier New" w:cs="Courier New" w:hint="default"/>
      </w:rPr>
    </w:lvl>
    <w:lvl w:ilvl="5">
      <w:start w:val="1"/>
      <w:numFmt w:val="bullet"/>
      <w:lvlText w:val=""/>
      <w:lvlJc w:val="left"/>
      <w:pPr>
        <w:tabs>
          <w:tab w:val="num" w:pos="-360"/>
        </w:tabs>
        <w:ind w:left="3960" w:hanging="360"/>
      </w:pPr>
      <w:rPr>
        <w:rFonts w:ascii="Wingdings" w:hAnsi="Wingdings" w:cs="Wingdings" w:hint="default"/>
      </w:rPr>
    </w:lvl>
    <w:lvl w:ilvl="6">
      <w:start w:val="1"/>
      <w:numFmt w:val="bullet"/>
      <w:lvlText w:val=""/>
      <w:lvlJc w:val="left"/>
      <w:pPr>
        <w:tabs>
          <w:tab w:val="num" w:pos="-360"/>
        </w:tabs>
        <w:ind w:left="4680" w:hanging="360"/>
      </w:pPr>
      <w:rPr>
        <w:rFonts w:ascii="Symbol" w:hAnsi="Symbol" w:cs="Symbol" w:hint="default"/>
      </w:rPr>
    </w:lvl>
    <w:lvl w:ilvl="7">
      <w:start w:val="1"/>
      <w:numFmt w:val="bullet"/>
      <w:lvlText w:val="o"/>
      <w:lvlJc w:val="left"/>
      <w:pPr>
        <w:tabs>
          <w:tab w:val="num" w:pos="-360"/>
        </w:tabs>
        <w:ind w:left="5400" w:hanging="360"/>
      </w:pPr>
      <w:rPr>
        <w:rFonts w:ascii="Courier New" w:hAnsi="Courier New" w:cs="Courier New" w:hint="default"/>
      </w:rPr>
    </w:lvl>
    <w:lvl w:ilvl="8">
      <w:start w:val="1"/>
      <w:numFmt w:val="bullet"/>
      <w:lvlText w:val=""/>
      <w:lvlJc w:val="left"/>
      <w:pPr>
        <w:tabs>
          <w:tab w:val="num" w:pos="-360"/>
        </w:tabs>
        <w:ind w:left="6120" w:hanging="360"/>
      </w:pPr>
      <w:rPr>
        <w:rFonts w:ascii="Wingdings" w:hAnsi="Wingdings" w:cs="Wingdings" w:hint="default"/>
      </w:rPr>
    </w:lvl>
  </w:abstractNum>
  <w:abstractNum w:abstractNumId="1" w15:restartNumberingAfterBreak="0">
    <w:nsid w:val="00000017"/>
    <w:multiLevelType w:val="multilevel"/>
    <w:tmpl w:val="00000017"/>
    <w:name w:val="WW8Num23"/>
    <w:lvl w:ilvl="0">
      <w:start w:val="1"/>
      <w:numFmt w:val="decimal"/>
      <w:lvlText w:val="%1)"/>
      <w:lvlJc w:val="left"/>
      <w:pPr>
        <w:tabs>
          <w:tab w:val="num" w:pos="-360"/>
        </w:tabs>
        <w:ind w:left="360" w:hanging="360"/>
      </w:pPr>
    </w:lvl>
    <w:lvl w:ilvl="1">
      <w:start w:val="1"/>
      <w:numFmt w:val="bullet"/>
      <w:lvlText w:val="o"/>
      <w:lvlJc w:val="left"/>
      <w:pPr>
        <w:tabs>
          <w:tab w:val="num" w:pos="-360"/>
        </w:tabs>
        <w:ind w:left="1080" w:hanging="360"/>
      </w:pPr>
      <w:rPr>
        <w:rFonts w:ascii="Courier New" w:hAnsi="Courier New"/>
      </w:rPr>
    </w:lvl>
    <w:lvl w:ilvl="2">
      <w:start w:val="1"/>
      <w:numFmt w:val="bullet"/>
      <w:lvlText w:val=""/>
      <w:lvlJc w:val="left"/>
      <w:pPr>
        <w:tabs>
          <w:tab w:val="num" w:pos="-360"/>
        </w:tabs>
        <w:ind w:left="1800" w:hanging="360"/>
      </w:pPr>
      <w:rPr>
        <w:rFonts w:ascii="Wingdings" w:hAnsi="Wingdings"/>
      </w:rPr>
    </w:lvl>
    <w:lvl w:ilvl="3">
      <w:start w:val="1"/>
      <w:numFmt w:val="bullet"/>
      <w:lvlText w:val=""/>
      <w:lvlJc w:val="left"/>
      <w:pPr>
        <w:tabs>
          <w:tab w:val="num" w:pos="-360"/>
        </w:tabs>
        <w:ind w:left="2520" w:hanging="360"/>
      </w:pPr>
      <w:rPr>
        <w:rFonts w:ascii="Symbol" w:hAnsi="Symbol"/>
      </w:rPr>
    </w:lvl>
    <w:lvl w:ilvl="4">
      <w:start w:val="1"/>
      <w:numFmt w:val="bullet"/>
      <w:lvlText w:val="o"/>
      <w:lvlJc w:val="left"/>
      <w:pPr>
        <w:tabs>
          <w:tab w:val="num" w:pos="-360"/>
        </w:tabs>
        <w:ind w:left="3240" w:hanging="360"/>
      </w:pPr>
      <w:rPr>
        <w:rFonts w:ascii="Courier New" w:hAnsi="Courier New"/>
      </w:rPr>
    </w:lvl>
    <w:lvl w:ilvl="5">
      <w:start w:val="1"/>
      <w:numFmt w:val="bullet"/>
      <w:lvlText w:val=""/>
      <w:lvlJc w:val="left"/>
      <w:pPr>
        <w:tabs>
          <w:tab w:val="num" w:pos="-360"/>
        </w:tabs>
        <w:ind w:left="3960" w:hanging="360"/>
      </w:pPr>
      <w:rPr>
        <w:rFonts w:ascii="Wingdings" w:hAnsi="Wingdings"/>
      </w:rPr>
    </w:lvl>
    <w:lvl w:ilvl="6">
      <w:start w:val="1"/>
      <w:numFmt w:val="bullet"/>
      <w:lvlText w:val=""/>
      <w:lvlJc w:val="left"/>
      <w:pPr>
        <w:tabs>
          <w:tab w:val="num" w:pos="-360"/>
        </w:tabs>
        <w:ind w:left="4680" w:hanging="360"/>
      </w:pPr>
      <w:rPr>
        <w:rFonts w:ascii="Symbol" w:hAnsi="Symbol"/>
      </w:rPr>
    </w:lvl>
    <w:lvl w:ilvl="7">
      <w:start w:val="1"/>
      <w:numFmt w:val="bullet"/>
      <w:lvlText w:val="o"/>
      <w:lvlJc w:val="left"/>
      <w:pPr>
        <w:tabs>
          <w:tab w:val="num" w:pos="-360"/>
        </w:tabs>
        <w:ind w:left="5400" w:hanging="360"/>
      </w:pPr>
      <w:rPr>
        <w:rFonts w:ascii="Courier New" w:hAnsi="Courier New"/>
      </w:rPr>
    </w:lvl>
    <w:lvl w:ilvl="8">
      <w:start w:val="1"/>
      <w:numFmt w:val="bullet"/>
      <w:lvlText w:val=""/>
      <w:lvlJc w:val="left"/>
      <w:pPr>
        <w:tabs>
          <w:tab w:val="num" w:pos="-360"/>
        </w:tabs>
        <w:ind w:left="6120" w:hanging="360"/>
      </w:pPr>
      <w:rPr>
        <w:rFonts w:ascii="Wingdings" w:hAnsi="Wingdings"/>
      </w:rPr>
    </w:lvl>
  </w:abstractNum>
  <w:abstractNum w:abstractNumId="2" w15:restartNumberingAfterBreak="0">
    <w:nsid w:val="00000026"/>
    <w:multiLevelType w:val="multilevel"/>
    <w:tmpl w:val="00000026"/>
    <w:name w:val="WW8Num38"/>
    <w:lvl w:ilvl="0">
      <w:start w:val="1"/>
      <w:numFmt w:val="decimal"/>
      <w:lvlText w:val="%1)"/>
      <w:lvlJc w:val="left"/>
      <w:pPr>
        <w:tabs>
          <w:tab w:val="num" w:pos="0"/>
        </w:tabs>
        <w:ind w:left="360" w:hanging="360"/>
      </w:p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3" w15:restartNumberingAfterBreak="0">
    <w:nsid w:val="00000030"/>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4" w15:restartNumberingAfterBreak="0">
    <w:nsid w:val="00000031"/>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 w15:restartNumberingAfterBreak="0">
    <w:nsid w:val="00000032"/>
    <w:multiLevelType w:val="multilevel"/>
    <w:tmpl w:val="FDAA305E"/>
    <w:name w:val="WW8Num50"/>
    <w:lvl w:ilvl="0">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6" w15:restartNumberingAfterBreak="0">
    <w:nsid w:val="00000039"/>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7" w15:restartNumberingAfterBreak="0">
    <w:nsid w:val="0000003D"/>
    <w:multiLevelType w:val="multilevel"/>
    <w:tmpl w:val="ED046250"/>
    <w:name w:val="WW8Num61"/>
    <w:lvl w:ilvl="0">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8" w15:restartNumberingAfterBreak="0">
    <w:nsid w:val="00000041"/>
    <w:multiLevelType w:val="multilevel"/>
    <w:tmpl w:val="4FB66864"/>
    <w:name w:val="WW8Num65"/>
    <w:lvl w:ilvl="0">
      <w:numFmt w:val="decimal"/>
      <w:lvlText w:val="%1)"/>
      <w:lvlJc w:val="left"/>
      <w:pPr>
        <w:tabs>
          <w:tab w:val="num" w:pos="-720"/>
        </w:tabs>
        <w:ind w:left="0" w:hanging="360"/>
      </w:pPr>
      <w:rPr>
        <w:rFonts w:hint="default"/>
      </w:rPr>
    </w:lvl>
    <w:lvl w:ilvl="1">
      <w:start w:val="1"/>
      <w:numFmt w:val="lowerLetter"/>
      <w:lvlText w:val="%2."/>
      <w:lvlJc w:val="left"/>
      <w:pPr>
        <w:tabs>
          <w:tab w:val="num" w:pos="-720"/>
        </w:tabs>
        <w:ind w:left="1080" w:hanging="360"/>
      </w:pPr>
      <w:rPr>
        <w:rFonts w:ascii="Courier New" w:hAnsi="Courier New" w:cs="Courier New" w:hint="default"/>
      </w:rPr>
    </w:lvl>
    <w:lvl w:ilvl="2">
      <w:start w:val="1"/>
      <w:numFmt w:val="lowerRoman"/>
      <w:lvlText w:val="%2.%3."/>
      <w:lvlJc w:val="right"/>
      <w:pPr>
        <w:tabs>
          <w:tab w:val="num" w:pos="-720"/>
        </w:tabs>
        <w:ind w:left="1800" w:hanging="180"/>
      </w:pPr>
      <w:rPr>
        <w:rFonts w:ascii="Wingdings" w:hAnsi="Wingdings" w:cs="Wingdings" w:hint="default"/>
      </w:rPr>
    </w:lvl>
    <w:lvl w:ilvl="3">
      <w:start w:val="1"/>
      <w:numFmt w:val="decimal"/>
      <w:lvlText w:val="%2.%3.%4."/>
      <w:lvlJc w:val="left"/>
      <w:pPr>
        <w:tabs>
          <w:tab w:val="num" w:pos="-720"/>
        </w:tabs>
        <w:ind w:left="2520" w:hanging="360"/>
      </w:pPr>
      <w:rPr>
        <w:rFonts w:ascii="Symbol" w:hAnsi="Symbol" w:cs="Symbol" w:hint="default"/>
      </w:rPr>
    </w:lvl>
    <w:lvl w:ilvl="4">
      <w:start w:val="1"/>
      <w:numFmt w:val="lowerLetter"/>
      <w:lvlText w:val="%2.%3.%4.%5."/>
      <w:lvlJc w:val="left"/>
      <w:pPr>
        <w:tabs>
          <w:tab w:val="num" w:pos="-720"/>
        </w:tabs>
        <w:ind w:left="3240" w:hanging="360"/>
      </w:pPr>
      <w:rPr>
        <w:rFonts w:hint="default"/>
      </w:rPr>
    </w:lvl>
    <w:lvl w:ilvl="5">
      <w:start w:val="1"/>
      <w:numFmt w:val="lowerRoman"/>
      <w:lvlText w:val="%2.%3.%4.%5.%6."/>
      <w:lvlJc w:val="right"/>
      <w:pPr>
        <w:tabs>
          <w:tab w:val="num" w:pos="-720"/>
        </w:tabs>
        <w:ind w:left="3960" w:hanging="180"/>
      </w:pPr>
      <w:rPr>
        <w:rFonts w:hint="default"/>
      </w:rPr>
    </w:lvl>
    <w:lvl w:ilvl="6">
      <w:start w:val="1"/>
      <w:numFmt w:val="decimal"/>
      <w:lvlText w:val="%2.%3.%4.%5.%6.%7."/>
      <w:lvlJc w:val="left"/>
      <w:pPr>
        <w:tabs>
          <w:tab w:val="num" w:pos="-720"/>
        </w:tabs>
        <w:ind w:left="4680" w:hanging="360"/>
      </w:pPr>
      <w:rPr>
        <w:rFonts w:hint="default"/>
      </w:rPr>
    </w:lvl>
    <w:lvl w:ilvl="7">
      <w:start w:val="1"/>
      <w:numFmt w:val="lowerLetter"/>
      <w:lvlText w:val="%2.%3.%4.%5.%6.%7.%8."/>
      <w:lvlJc w:val="left"/>
      <w:pPr>
        <w:tabs>
          <w:tab w:val="num" w:pos="-720"/>
        </w:tabs>
        <w:ind w:left="5400" w:hanging="360"/>
      </w:pPr>
      <w:rPr>
        <w:rFonts w:hint="default"/>
      </w:rPr>
    </w:lvl>
    <w:lvl w:ilvl="8">
      <w:start w:val="1"/>
      <w:numFmt w:val="lowerRoman"/>
      <w:lvlText w:val="%2.%3.%4.%5.%6.%7.%8.%9."/>
      <w:lvlJc w:val="right"/>
      <w:pPr>
        <w:tabs>
          <w:tab w:val="num" w:pos="-720"/>
        </w:tabs>
        <w:ind w:left="6120" w:hanging="180"/>
      </w:pPr>
      <w:rPr>
        <w:rFonts w:hint="default"/>
      </w:rPr>
    </w:lvl>
  </w:abstractNum>
  <w:abstractNum w:abstractNumId="9" w15:restartNumberingAfterBreak="0">
    <w:nsid w:val="00000042"/>
    <w:multiLevelType w:val="multilevel"/>
    <w:tmpl w:val="4594D10C"/>
    <w:name w:val="WW8Num66"/>
    <w:lvl w:ilvl="0">
      <w:numFmt w:val="decimal"/>
      <w:lvlText w:val="%1)"/>
      <w:lvlJc w:val="left"/>
      <w:pPr>
        <w:tabs>
          <w:tab w:val="num" w:pos="-1440"/>
        </w:tabs>
        <w:ind w:left="-720" w:hanging="360"/>
      </w:pPr>
      <w:rPr>
        <w:rFonts w:hint="default"/>
        <w:b w:val="0"/>
        <w:i w:val="0"/>
      </w:rPr>
    </w:lvl>
    <w:lvl w:ilvl="1">
      <w:start w:val="1"/>
      <w:numFmt w:val="bullet"/>
      <w:lvlText w:val="o"/>
      <w:lvlJc w:val="left"/>
      <w:pPr>
        <w:tabs>
          <w:tab w:val="num" w:pos="-1440"/>
        </w:tabs>
        <w:ind w:left="0" w:hanging="360"/>
      </w:pPr>
      <w:rPr>
        <w:rFonts w:ascii="Courier New" w:hAnsi="Courier New" w:cs="Courier New" w:hint="default"/>
      </w:rPr>
    </w:lvl>
    <w:lvl w:ilvl="2">
      <w:start w:val="1"/>
      <w:numFmt w:val="bullet"/>
      <w:lvlText w:val=""/>
      <w:lvlJc w:val="left"/>
      <w:pPr>
        <w:tabs>
          <w:tab w:val="num" w:pos="-1440"/>
        </w:tabs>
        <w:ind w:left="720" w:hanging="360"/>
      </w:pPr>
      <w:rPr>
        <w:rFonts w:ascii="Wingdings" w:hAnsi="Wingdings" w:cs="Wingdings"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o"/>
      <w:lvlJc w:val="left"/>
      <w:pPr>
        <w:tabs>
          <w:tab w:val="num" w:pos="-1440"/>
        </w:tabs>
        <w:ind w:left="2160" w:hanging="360"/>
      </w:pPr>
      <w:rPr>
        <w:rFonts w:ascii="Courier New" w:hAnsi="Courier New" w:cs="Courier New" w:hint="default"/>
      </w:rPr>
    </w:lvl>
    <w:lvl w:ilvl="5">
      <w:start w:val="1"/>
      <w:numFmt w:val="bullet"/>
      <w:lvlText w:val=""/>
      <w:lvlJc w:val="left"/>
      <w:pPr>
        <w:tabs>
          <w:tab w:val="num" w:pos="-1440"/>
        </w:tabs>
        <w:ind w:left="2880" w:hanging="360"/>
      </w:pPr>
      <w:rPr>
        <w:rFonts w:ascii="Wingdings" w:hAnsi="Wingdings" w:cs="Wingdings" w:hint="default"/>
      </w:rPr>
    </w:lvl>
    <w:lvl w:ilvl="6">
      <w:start w:val="1"/>
      <w:numFmt w:val="bullet"/>
      <w:lvlText w:val=""/>
      <w:lvlJc w:val="left"/>
      <w:pPr>
        <w:tabs>
          <w:tab w:val="num" w:pos="-1440"/>
        </w:tabs>
        <w:ind w:left="3600" w:hanging="360"/>
      </w:pPr>
      <w:rPr>
        <w:rFonts w:ascii="Symbol" w:hAnsi="Symbol" w:cs="Symbol" w:hint="default"/>
      </w:rPr>
    </w:lvl>
    <w:lvl w:ilvl="7">
      <w:start w:val="1"/>
      <w:numFmt w:val="bullet"/>
      <w:lvlText w:val="o"/>
      <w:lvlJc w:val="left"/>
      <w:pPr>
        <w:tabs>
          <w:tab w:val="num" w:pos="-1440"/>
        </w:tabs>
        <w:ind w:left="4320" w:hanging="360"/>
      </w:pPr>
      <w:rPr>
        <w:rFonts w:ascii="Courier New" w:hAnsi="Courier New" w:cs="Courier New" w:hint="default"/>
      </w:rPr>
    </w:lvl>
    <w:lvl w:ilvl="8">
      <w:start w:val="1"/>
      <w:numFmt w:val="bullet"/>
      <w:lvlText w:val=""/>
      <w:lvlJc w:val="left"/>
      <w:pPr>
        <w:tabs>
          <w:tab w:val="num" w:pos="-1440"/>
        </w:tabs>
        <w:ind w:left="5040" w:hanging="360"/>
      </w:pPr>
      <w:rPr>
        <w:rFonts w:ascii="Wingdings" w:hAnsi="Wingdings" w:cs="Wingdings" w:hint="default"/>
      </w:rPr>
    </w:lvl>
  </w:abstractNum>
  <w:abstractNum w:abstractNumId="10" w15:restartNumberingAfterBreak="0">
    <w:nsid w:val="00000045"/>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11" w15:restartNumberingAfterBreak="0">
    <w:nsid w:val="00000046"/>
    <w:multiLevelType w:val="multilevel"/>
    <w:tmpl w:val="1194C23A"/>
    <w:name w:val="WW8Num70"/>
    <w:lvl w:ilvl="0">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1440" w:hanging="360"/>
      </w:pPr>
      <w:rPr>
        <w:rFonts w:ascii="Courier New" w:hAnsi="Courier New" w:cs="Courier New" w:hint="default"/>
      </w:rPr>
    </w:lvl>
    <w:lvl w:ilvl="2">
      <w:start w:val="1"/>
      <w:numFmt w:val="lowerRoman"/>
      <w:lvlText w:val="%2.%3."/>
      <w:lvlJc w:val="right"/>
      <w:pPr>
        <w:tabs>
          <w:tab w:val="num" w:pos="-360"/>
        </w:tabs>
        <w:ind w:left="2160" w:hanging="180"/>
      </w:pPr>
      <w:rPr>
        <w:rFonts w:ascii="Wingdings" w:hAnsi="Wingdings" w:cs="Wingdings" w:hint="default"/>
      </w:rPr>
    </w:lvl>
    <w:lvl w:ilvl="3">
      <w:start w:val="1"/>
      <w:numFmt w:val="decimal"/>
      <w:lvlText w:val="%2.%3.%4."/>
      <w:lvlJc w:val="left"/>
      <w:pPr>
        <w:tabs>
          <w:tab w:val="num" w:pos="-360"/>
        </w:tabs>
        <w:ind w:left="2880" w:hanging="360"/>
      </w:pPr>
      <w:rPr>
        <w:rFonts w:ascii="Symbol" w:hAnsi="Symbol" w:cs="Symbol" w:hint="default"/>
      </w:rPr>
    </w:lvl>
    <w:lvl w:ilvl="4">
      <w:start w:val="1"/>
      <w:numFmt w:val="lowerLetter"/>
      <w:lvlText w:val="%2.%3.%4.%5."/>
      <w:lvlJc w:val="left"/>
      <w:pPr>
        <w:tabs>
          <w:tab w:val="num" w:pos="-360"/>
        </w:tabs>
        <w:ind w:left="3600" w:hanging="360"/>
      </w:pPr>
      <w:rPr>
        <w:rFonts w:hint="default"/>
      </w:rPr>
    </w:lvl>
    <w:lvl w:ilvl="5">
      <w:start w:val="1"/>
      <w:numFmt w:val="lowerRoman"/>
      <w:lvlText w:val="%2.%3.%4.%5.%6."/>
      <w:lvlJc w:val="right"/>
      <w:pPr>
        <w:tabs>
          <w:tab w:val="num" w:pos="-360"/>
        </w:tabs>
        <w:ind w:left="4320" w:hanging="180"/>
      </w:pPr>
      <w:rPr>
        <w:rFonts w:hint="default"/>
      </w:rPr>
    </w:lvl>
    <w:lvl w:ilvl="6">
      <w:start w:val="1"/>
      <w:numFmt w:val="decimal"/>
      <w:lvlText w:val="%2.%3.%4.%5.%6.%7."/>
      <w:lvlJc w:val="left"/>
      <w:pPr>
        <w:tabs>
          <w:tab w:val="num" w:pos="-360"/>
        </w:tabs>
        <w:ind w:left="5040" w:hanging="360"/>
      </w:pPr>
      <w:rPr>
        <w:rFonts w:hint="default"/>
      </w:rPr>
    </w:lvl>
    <w:lvl w:ilvl="7">
      <w:start w:val="1"/>
      <w:numFmt w:val="lowerLetter"/>
      <w:lvlText w:val="%2.%3.%4.%5.%6.%7.%8."/>
      <w:lvlJc w:val="left"/>
      <w:pPr>
        <w:tabs>
          <w:tab w:val="num" w:pos="-360"/>
        </w:tabs>
        <w:ind w:left="5760" w:hanging="360"/>
      </w:pPr>
      <w:rPr>
        <w:rFonts w:hint="default"/>
      </w:rPr>
    </w:lvl>
    <w:lvl w:ilvl="8">
      <w:start w:val="1"/>
      <w:numFmt w:val="lowerRoman"/>
      <w:lvlText w:val="%2.%3.%4.%5.%6.%7.%8.%9."/>
      <w:lvlJc w:val="right"/>
      <w:pPr>
        <w:tabs>
          <w:tab w:val="num" w:pos="-360"/>
        </w:tabs>
        <w:ind w:left="6480" w:hanging="180"/>
      </w:pPr>
      <w:rPr>
        <w:rFonts w:hint="default"/>
      </w:rPr>
    </w:lvl>
  </w:abstractNum>
  <w:abstractNum w:abstractNumId="12" w15:restartNumberingAfterBreak="0">
    <w:nsid w:val="00000047"/>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13" w15:restartNumberingAfterBreak="0">
    <w:nsid w:val="026B7ADB"/>
    <w:multiLevelType w:val="hybridMultilevel"/>
    <w:tmpl w:val="6F58F64C"/>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03063176"/>
    <w:multiLevelType w:val="multilevel"/>
    <w:tmpl w:val="7220B2CE"/>
    <w:name w:val="WW8Num13022115"/>
    <w:lvl w:ilvl="0">
      <w:start w:val="1"/>
      <w:numFmt w:val="decimal"/>
      <w:lvlText w:val="%1)"/>
      <w:lvlJc w:val="left"/>
      <w:pPr>
        <w:tabs>
          <w:tab w:val="num" w:pos="0"/>
        </w:tabs>
        <w:ind w:left="360" w:hanging="360"/>
      </w:pPr>
      <w:rPr>
        <w:rFont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5" w15:restartNumberingAfterBreak="0">
    <w:nsid w:val="03B44D55"/>
    <w:multiLevelType w:val="hybridMultilevel"/>
    <w:tmpl w:val="F38034FE"/>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732" w:hanging="360"/>
      </w:pPr>
      <w:rPr>
        <w:rFonts w:ascii="Courier New" w:hAnsi="Courier New" w:cs="Courier New" w:hint="default"/>
      </w:rPr>
    </w:lvl>
    <w:lvl w:ilvl="2" w:tplc="04070005" w:tentative="1">
      <w:start w:val="1"/>
      <w:numFmt w:val="bullet"/>
      <w:lvlText w:val=""/>
      <w:lvlJc w:val="left"/>
      <w:pPr>
        <w:ind w:left="1452" w:hanging="360"/>
      </w:pPr>
      <w:rPr>
        <w:rFonts w:ascii="Wingdings" w:hAnsi="Wingdings" w:hint="default"/>
      </w:rPr>
    </w:lvl>
    <w:lvl w:ilvl="3" w:tplc="04070001" w:tentative="1">
      <w:start w:val="1"/>
      <w:numFmt w:val="bullet"/>
      <w:lvlText w:val=""/>
      <w:lvlJc w:val="left"/>
      <w:pPr>
        <w:ind w:left="2172" w:hanging="360"/>
      </w:pPr>
      <w:rPr>
        <w:rFonts w:ascii="Symbol" w:hAnsi="Symbol" w:hint="default"/>
      </w:rPr>
    </w:lvl>
    <w:lvl w:ilvl="4" w:tplc="04070003" w:tentative="1">
      <w:start w:val="1"/>
      <w:numFmt w:val="bullet"/>
      <w:lvlText w:val="o"/>
      <w:lvlJc w:val="left"/>
      <w:pPr>
        <w:ind w:left="2892" w:hanging="360"/>
      </w:pPr>
      <w:rPr>
        <w:rFonts w:ascii="Courier New" w:hAnsi="Courier New" w:cs="Courier New" w:hint="default"/>
      </w:rPr>
    </w:lvl>
    <w:lvl w:ilvl="5" w:tplc="04070005" w:tentative="1">
      <w:start w:val="1"/>
      <w:numFmt w:val="bullet"/>
      <w:lvlText w:val=""/>
      <w:lvlJc w:val="left"/>
      <w:pPr>
        <w:ind w:left="3612" w:hanging="360"/>
      </w:pPr>
      <w:rPr>
        <w:rFonts w:ascii="Wingdings" w:hAnsi="Wingdings" w:hint="default"/>
      </w:rPr>
    </w:lvl>
    <w:lvl w:ilvl="6" w:tplc="04070001" w:tentative="1">
      <w:start w:val="1"/>
      <w:numFmt w:val="bullet"/>
      <w:lvlText w:val=""/>
      <w:lvlJc w:val="left"/>
      <w:pPr>
        <w:ind w:left="4332" w:hanging="360"/>
      </w:pPr>
      <w:rPr>
        <w:rFonts w:ascii="Symbol" w:hAnsi="Symbol" w:hint="default"/>
      </w:rPr>
    </w:lvl>
    <w:lvl w:ilvl="7" w:tplc="04070003" w:tentative="1">
      <w:start w:val="1"/>
      <w:numFmt w:val="bullet"/>
      <w:lvlText w:val="o"/>
      <w:lvlJc w:val="left"/>
      <w:pPr>
        <w:ind w:left="5052" w:hanging="360"/>
      </w:pPr>
      <w:rPr>
        <w:rFonts w:ascii="Courier New" w:hAnsi="Courier New" w:cs="Courier New" w:hint="default"/>
      </w:rPr>
    </w:lvl>
    <w:lvl w:ilvl="8" w:tplc="04070005" w:tentative="1">
      <w:start w:val="1"/>
      <w:numFmt w:val="bullet"/>
      <w:lvlText w:val=""/>
      <w:lvlJc w:val="left"/>
      <w:pPr>
        <w:ind w:left="5772" w:hanging="360"/>
      </w:pPr>
      <w:rPr>
        <w:rFonts w:ascii="Wingdings" w:hAnsi="Wingdings" w:hint="default"/>
      </w:rPr>
    </w:lvl>
  </w:abstractNum>
  <w:abstractNum w:abstractNumId="16" w15:restartNumberingAfterBreak="0">
    <w:nsid w:val="06DB2823"/>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17" w15:restartNumberingAfterBreak="0">
    <w:nsid w:val="08595E3B"/>
    <w:multiLevelType w:val="multilevel"/>
    <w:tmpl w:val="160AD19E"/>
    <w:name w:val="WW8Num13022112"/>
    <w:lvl w:ilvl="0">
      <w:numFmt w:val="decimal"/>
      <w:lvlText w:val="%1)"/>
      <w:lvlJc w:val="left"/>
      <w:pPr>
        <w:tabs>
          <w:tab w:val="num" w:pos="0"/>
        </w:tabs>
        <w:ind w:left="360" w:hanging="360"/>
      </w:pPr>
      <w:rPr>
        <w:rFont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8" w15:restartNumberingAfterBreak="0">
    <w:nsid w:val="090A6B46"/>
    <w:multiLevelType w:val="hybridMultilevel"/>
    <w:tmpl w:val="5CC215D4"/>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093D1910"/>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20" w15:restartNumberingAfterBreak="0">
    <w:nsid w:val="0E643270"/>
    <w:multiLevelType w:val="hybridMultilevel"/>
    <w:tmpl w:val="E8D01C56"/>
    <w:lvl w:ilvl="0" w:tplc="DD966390">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DD966390">
      <w:start w:val="1"/>
      <w:numFmt w:val="bullet"/>
      <w:lvlText w:val=""/>
      <w:lvlJc w:val="left"/>
      <w:pPr>
        <w:ind w:left="2160" w:hanging="360"/>
      </w:pPr>
      <w:rPr>
        <w:rFonts w:ascii="Symbol" w:hAnsi="Symbol" w:hint="default"/>
      </w:rPr>
    </w:lvl>
    <w:lvl w:ilvl="3" w:tplc="04070001">
      <w:start w:val="1"/>
      <w:numFmt w:val="bullet"/>
      <w:lvlText w:val=""/>
      <w:lvlJc w:val="left"/>
      <w:pPr>
        <w:ind w:left="2880" w:hanging="360"/>
      </w:pPr>
      <w:rPr>
        <w:rFonts w:ascii="Symbol" w:hAnsi="Symbol" w:hint="default"/>
      </w:rPr>
    </w:lvl>
    <w:lvl w:ilvl="4" w:tplc="DD966390">
      <w:start w:val="1"/>
      <w:numFmt w:val="bullet"/>
      <w:lvlText w:val=""/>
      <w:lvlJc w:val="left"/>
      <w:pPr>
        <w:ind w:left="3600" w:hanging="360"/>
      </w:pPr>
      <w:rPr>
        <w:rFonts w:ascii="Symbol" w:hAnsi="Symbol"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0CD2990"/>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22" w15:restartNumberingAfterBreak="0">
    <w:nsid w:val="11325989"/>
    <w:multiLevelType w:val="hybridMultilevel"/>
    <w:tmpl w:val="52A61312"/>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13206D7F"/>
    <w:multiLevelType w:val="multilevel"/>
    <w:tmpl w:val="C2F47B36"/>
    <w:name w:val="WW8Num13022114"/>
    <w:lvl w:ilvl="0">
      <w:start w:val="1"/>
      <w:numFmt w:val="decimal"/>
      <w:lvlText w:val="%1)"/>
      <w:lvlJc w:val="left"/>
      <w:pPr>
        <w:tabs>
          <w:tab w:val="num" w:pos="0"/>
        </w:tabs>
        <w:ind w:left="360" w:hanging="360"/>
      </w:pPr>
      <w:rPr>
        <w:rFont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4" w15:restartNumberingAfterBreak="0">
    <w:nsid w:val="135A14C6"/>
    <w:multiLevelType w:val="hybridMultilevel"/>
    <w:tmpl w:val="543CF722"/>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1506432C"/>
    <w:multiLevelType w:val="hybridMultilevel"/>
    <w:tmpl w:val="A1ACB748"/>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732" w:hanging="360"/>
      </w:pPr>
      <w:rPr>
        <w:rFonts w:ascii="Courier New" w:hAnsi="Courier New" w:cs="Courier New" w:hint="default"/>
      </w:rPr>
    </w:lvl>
    <w:lvl w:ilvl="2" w:tplc="04070005" w:tentative="1">
      <w:start w:val="1"/>
      <w:numFmt w:val="bullet"/>
      <w:lvlText w:val=""/>
      <w:lvlJc w:val="left"/>
      <w:pPr>
        <w:ind w:left="1452" w:hanging="360"/>
      </w:pPr>
      <w:rPr>
        <w:rFonts w:ascii="Wingdings" w:hAnsi="Wingdings" w:hint="default"/>
      </w:rPr>
    </w:lvl>
    <w:lvl w:ilvl="3" w:tplc="04070001" w:tentative="1">
      <w:start w:val="1"/>
      <w:numFmt w:val="bullet"/>
      <w:lvlText w:val=""/>
      <w:lvlJc w:val="left"/>
      <w:pPr>
        <w:ind w:left="2172" w:hanging="360"/>
      </w:pPr>
      <w:rPr>
        <w:rFonts w:ascii="Symbol" w:hAnsi="Symbol" w:hint="default"/>
      </w:rPr>
    </w:lvl>
    <w:lvl w:ilvl="4" w:tplc="04070003" w:tentative="1">
      <w:start w:val="1"/>
      <w:numFmt w:val="bullet"/>
      <w:lvlText w:val="o"/>
      <w:lvlJc w:val="left"/>
      <w:pPr>
        <w:ind w:left="2892" w:hanging="360"/>
      </w:pPr>
      <w:rPr>
        <w:rFonts w:ascii="Courier New" w:hAnsi="Courier New" w:cs="Courier New" w:hint="default"/>
      </w:rPr>
    </w:lvl>
    <w:lvl w:ilvl="5" w:tplc="04070005" w:tentative="1">
      <w:start w:val="1"/>
      <w:numFmt w:val="bullet"/>
      <w:lvlText w:val=""/>
      <w:lvlJc w:val="left"/>
      <w:pPr>
        <w:ind w:left="3612" w:hanging="360"/>
      </w:pPr>
      <w:rPr>
        <w:rFonts w:ascii="Wingdings" w:hAnsi="Wingdings" w:hint="default"/>
      </w:rPr>
    </w:lvl>
    <w:lvl w:ilvl="6" w:tplc="04070001" w:tentative="1">
      <w:start w:val="1"/>
      <w:numFmt w:val="bullet"/>
      <w:lvlText w:val=""/>
      <w:lvlJc w:val="left"/>
      <w:pPr>
        <w:ind w:left="4332" w:hanging="360"/>
      </w:pPr>
      <w:rPr>
        <w:rFonts w:ascii="Symbol" w:hAnsi="Symbol" w:hint="default"/>
      </w:rPr>
    </w:lvl>
    <w:lvl w:ilvl="7" w:tplc="04070003" w:tentative="1">
      <w:start w:val="1"/>
      <w:numFmt w:val="bullet"/>
      <w:lvlText w:val="o"/>
      <w:lvlJc w:val="left"/>
      <w:pPr>
        <w:ind w:left="5052" w:hanging="360"/>
      </w:pPr>
      <w:rPr>
        <w:rFonts w:ascii="Courier New" w:hAnsi="Courier New" w:cs="Courier New" w:hint="default"/>
      </w:rPr>
    </w:lvl>
    <w:lvl w:ilvl="8" w:tplc="04070005" w:tentative="1">
      <w:start w:val="1"/>
      <w:numFmt w:val="bullet"/>
      <w:lvlText w:val=""/>
      <w:lvlJc w:val="left"/>
      <w:pPr>
        <w:ind w:left="5772" w:hanging="360"/>
      </w:pPr>
      <w:rPr>
        <w:rFonts w:ascii="Wingdings" w:hAnsi="Wingdings" w:hint="default"/>
      </w:rPr>
    </w:lvl>
  </w:abstractNum>
  <w:abstractNum w:abstractNumId="26" w15:restartNumberingAfterBreak="0">
    <w:nsid w:val="16921B97"/>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27" w15:restartNumberingAfterBreak="0">
    <w:nsid w:val="17890960"/>
    <w:multiLevelType w:val="hybridMultilevel"/>
    <w:tmpl w:val="A4AA7E22"/>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19906AEC"/>
    <w:multiLevelType w:val="multilevel"/>
    <w:tmpl w:val="670239FE"/>
    <w:name w:val="WW8Num13022113"/>
    <w:lvl w:ilvl="0">
      <w:start w:val="1"/>
      <w:numFmt w:val="decimal"/>
      <w:lvlText w:val="%1)"/>
      <w:lvlJc w:val="left"/>
      <w:pPr>
        <w:tabs>
          <w:tab w:val="num" w:pos="0"/>
        </w:tabs>
        <w:ind w:left="360" w:hanging="360"/>
      </w:pPr>
      <w:rPr>
        <w:rFont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9" w15:restartNumberingAfterBreak="0">
    <w:nsid w:val="1A7C3153"/>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30" w15:restartNumberingAfterBreak="0">
    <w:nsid w:val="1D1F6B6B"/>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31" w15:restartNumberingAfterBreak="0">
    <w:nsid w:val="232D1F9E"/>
    <w:multiLevelType w:val="multilevel"/>
    <w:tmpl w:val="74509B88"/>
    <w:name w:val="WW8Num6123"/>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32" w15:restartNumberingAfterBreak="0">
    <w:nsid w:val="24DC40F5"/>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33" w15:restartNumberingAfterBreak="0">
    <w:nsid w:val="24F170E9"/>
    <w:multiLevelType w:val="hybridMultilevel"/>
    <w:tmpl w:val="DDA6DF36"/>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26A70614"/>
    <w:multiLevelType w:val="multilevel"/>
    <w:tmpl w:val="0136B6A4"/>
    <w:name w:val="WW8Num494"/>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35" w15:restartNumberingAfterBreak="0">
    <w:nsid w:val="26ED134B"/>
    <w:multiLevelType w:val="hybridMultilevel"/>
    <w:tmpl w:val="C5DE7850"/>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28697330"/>
    <w:multiLevelType w:val="hybridMultilevel"/>
    <w:tmpl w:val="BAAC073E"/>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29015339"/>
    <w:multiLevelType w:val="hybridMultilevel"/>
    <w:tmpl w:val="E9F29E74"/>
    <w:lvl w:ilvl="0" w:tplc="DD966390">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29D15F36"/>
    <w:multiLevelType w:val="hybridMultilevel"/>
    <w:tmpl w:val="B9A0D2E2"/>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2B8601B0"/>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40" w15:restartNumberingAfterBreak="0">
    <w:nsid w:val="2C6B36C8"/>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41" w15:restartNumberingAfterBreak="0">
    <w:nsid w:val="2FF80C3F"/>
    <w:multiLevelType w:val="hybridMultilevel"/>
    <w:tmpl w:val="FB080696"/>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314557BB"/>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43" w15:restartNumberingAfterBreak="0">
    <w:nsid w:val="3628652A"/>
    <w:multiLevelType w:val="hybridMultilevel"/>
    <w:tmpl w:val="7C0C502E"/>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68A1158"/>
    <w:multiLevelType w:val="hybridMultilevel"/>
    <w:tmpl w:val="3FEA6F0A"/>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732" w:hanging="360"/>
      </w:pPr>
      <w:rPr>
        <w:rFonts w:ascii="Courier New" w:hAnsi="Courier New" w:cs="Courier New" w:hint="default"/>
      </w:rPr>
    </w:lvl>
    <w:lvl w:ilvl="2" w:tplc="04070005" w:tentative="1">
      <w:start w:val="1"/>
      <w:numFmt w:val="bullet"/>
      <w:lvlText w:val=""/>
      <w:lvlJc w:val="left"/>
      <w:pPr>
        <w:ind w:left="1452" w:hanging="360"/>
      </w:pPr>
      <w:rPr>
        <w:rFonts w:ascii="Wingdings" w:hAnsi="Wingdings" w:hint="default"/>
      </w:rPr>
    </w:lvl>
    <w:lvl w:ilvl="3" w:tplc="04070001" w:tentative="1">
      <w:start w:val="1"/>
      <w:numFmt w:val="bullet"/>
      <w:lvlText w:val=""/>
      <w:lvlJc w:val="left"/>
      <w:pPr>
        <w:ind w:left="2172" w:hanging="360"/>
      </w:pPr>
      <w:rPr>
        <w:rFonts w:ascii="Symbol" w:hAnsi="Symbol" w:hint="default"/>
      </w:rPr>
    </w:lvl>
    <w:lvl w:ilvl="4" w:tplc="04070003" w:tentative="1">
      <w:start w:val="1"/>
      <w:numFmt w:val="bullet"/>
      <w:lvlText w:val="o"/>
      <w:lvlJc w:val="left"/>
      <w:pPr>
        <w:ind w:left="2892" w:hanging="360"/>
      </w:pPr>
      <w:rPr>
        <w:rFonts w:ascii="Courier New" w:hAnsi="Courier New" w:cs="Courier New" w:hint="default"/>
      </w:rPr>
    </w:lvl>
    <w:lvl w:ilvl="5" w:tplc="04070005" w:tentative="1">
      <w:start w:val="1"/>
      <w:numFmt w:val="bullet"/>
      <w:lvlText w:val=""/>
      <w:lvlJc w:val="left"/>
      <w:pPr>
        <w:ind w:left="3612" w:hanging="360"/>
      </w:pPr>
      <w:rPr>
        <w:rFonts w:ascii="Wingdings" w:hAnsi="Wingdings" w:hint="default"/>
      </w:rPr>
    </w:lvl>
    <w:lvl w:ilvl="6" w:tplc="04070001" w:tentative="1">
      <w:start w:val="1"/>
      <w:numFmt w:val="bullet"/>
      <w:lvlText w:val=""/>
      <w:lvlJc w:val="left"/>
      <w:pPr>
        <w:ind w:left="4332" w:hanging="360"/>
      </w:pPr>
      <w:rPr>
        <w:rFonts w:ascii="Symbol" w:hAnsi="Symbol" w:hint="default"/>
      </w:rPr>
    </w:lvl>
    <w:lvl w:ilvl="7" w:tplc="04070003" w:tentative="1">
      <w:start w:val="1"/>
      <w:numFmt w:val="bullet"/>
      <w:lvlText w:val="o"/>
      <w:lvlJc w:val="left"/>
      <w:pPr>
        <w:ind w:left="5052" w:hanging="360"/>
      </w:pPr>
      <w:rPr>
        <w:rFonts w:ascii="Courier New" w:hAnsi="Courier New" w:cs="Courier New" w:hint="default"/>
      </w:rPr>
    </w:lvl>
    <w:lvl w:ilvl="8" w:tplc="04070005" w:tentative="1">
      <w:start w:val="1"/>
      <w:numFmt w:val="bullet"/>
      <w:lvlText w:val=""/>
      <w:lvlJc w:val="left"/>
      <w:pPr>
        <w:ind w:left="5772" w:hanging="360"/>
      </w:pPr>
      <w:rPr>
        <w:rFonts w:ascii="Wingdings" w:hAnsi="Wingdings" w:hint="default"/>
      </w:rPr>
    </w:lvl>
  </w:abstractNum>
  <w:abstractNum w:abstractNumId="45" w15:restartNumberingAfterBreak="0">
    <w:nsid w:val="38112DBF"/>
    <w:multiLevelType w:val="hybridMultilevel"/>
    <w:tmpl w:val="B75A7C08"/>
    <w:lvl w:ilvl="0" w:tplc="CC62483C">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6" w15:restartNumberingAfterBreak="0">
    <w:nsid w:val="39D677ED"/>
    <w:multiLevelType w:val="hybridMultilevel"/>
    <w:tmpl w:val="1B54BCA6"/>
    <w:lvl w:ilvl="0" w:tplc="DD966390">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A9C274E"/>
    <w:multiLevelType w:val="hybridMultilevel"/>
    <w:tmpl w:val="510A4E00"/>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3BF4476A"/>
    <w:multiLevelType w:val="hybridMultilevel"/>
    <w:tmpl w:val="C2D02E18"/>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3D6A3B4D"/>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0" w15:restartNumberingAfterBreak="0">
    <w:nsid w:val="413E3610"/>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1" w15:restartNumberingAfterBreak="0">
    <w:nsid w:val="41593093"/>
    <w:multiLevelType w:val="hybridMultilevel"/>
    <w:tmpl w:val="5C4C4748"/>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42213833"/>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53" w15:restartNumberingAfterBreak="0">
    <w:nsid w:val="4386375C"/>
    <w:multiLevelType w:val="hybridMultilevel"/>
    <w:tmpl w:val="28103D6C"/>
    <w:lvl w:ilvl="0" w:tplc="C186E0EE">
      <w:start w:val="1"/>
      <w:numFmt w:val="lowerLetter"/>
      <w:pStyle w:val="berschrift3"/>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476D5165"/>
    <w:multiLevelType w:val="multilevel"/>
    <w:tmpl w:val="86306F20"/>
    <w:name w:val="WW8Num483"/>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5" w15:restartNumberingAfterBreak="0">
    <w:nsid w:val="4A02618E"/>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6" w15:restartNumberingAfterBreak="0">
    <w:nsid w:val="4A630A77"/>
    <w:multiLevelType w:val="multilevel"/>
    <w:tmpl w:val="0816741A"/>
    <w:name w:val="WW8Num572"/>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57" w15:restartNumberingAfterBreak="0">
    <w:nsid w:val="4A8517BB"/>
    <w:multiLevelType w:val="hybridMultilevel"/>
    <w:tmpl w:val="4DFC2FF2"/>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4D0D3735"/>
    <w:multiLevelType w:val="hybridMultilevel"/>
    <w:tmpl w:val="4976B0C6"/>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732" w:hanging="360"/>
      </w:pPr>
      <w:rPr>
        <w:rFonts w:ascii="Courier New" w:hAnsi="Courier New" w:cs="Courier New" w:hint="default"/>
      </w:rPr>
    </w:lvl>
    <w:lvl w:ilvl="2" w:tplc="04070005" w:tentative="1">
      <w:start w:val="1"/>
      <w:numFmt w:val="bullet"/>
      <w:lvlText w:val=""/>
      <w:lvlJc w:val="left"/>
      <w:pPr>
        <w:ind w:left="1452" w:hanging="360"/>
      </w:pPr>
      <w:rPr>
        <w:rFonts w:ascii="Wingdings" w:hAnsi="Wingdings" w:hint="default"/>
      </w:rPr>
    </w:lvl>
    <w:lvl w:ilvl="3" w:tplc="04070001" w:tentative="1">
      <w:start w:val="1"/>
      <w:numFmt w:val="bullet"/>
      <w:lvlText w:val=""/>
      <w:lvlJc w:val="left"/>
      <w:pPr>
        <w:ind w:left="2172" w:hanging="360"/>
      </w:pPr>
      <w:rPr>
        <w:rFonts w:ascii="Symbol" w:hAnsi="Symbol" w:hint="default"/>
      </w:rPr>
    </w:lvl>
    <w:lvl w:ilvl="4" w:tplc="04070003" w:tentative="1">
      <w:start w:val="1"/>
      <w:numFmt w:val="bullet"/>
      <w:lvlText w:val="o"/>
      <w:lvlJc w:val="left"/>
      <w:pPr>
        <w:ind w:left="2892" w:hanging="360"/>
      </w:pPr>
      <w:rPr>
        <w:rFonts w:ascii="Courier New" w:hAnsi="Courier New" w:cs="Courier New" w:hint="default"/>
      </w:rPr>
    </w:lvl>
    <w:lvl w:ilvl="5" w:tplc="04070005" w:tentative="1">
      <w:start w:val="1"/>
      <w:numFmt w:val="bullet"/>
      <w:lvlText w:val=""/>
      <w:lvlJc w:val="left"/>
      <w:pPr>
        <w:ind w:left="3612" w:hanging="360"/>
      </w:pPr>
      <w:rPr>
        <w:rFonts w:ascii="Wingdings" w:hAnsi="Wingdings" w:hint="default"/>
      </w:rPr>
    </w:lvl>
    <w:lvl w:ilvl="6" w:tplc="04070001" w:tentative="1">
      <w:start w:val="1"/>
      <w:numFmt w:val="bullet"/>
      <w:lvlText w:val=""/>
      <w:lvlJc w:val="left"/>
      <w:pPr>
        <w:ind w:left="4332" w:hanging="360"/>
      </w:pPr>
      <w:rPr>
        <w:rFonts w:ascii="Symbol" w:hAnsi="Symbol" w:hint="default"/>
      </w:rPr>
    </w:lvl>
    <w:lvl w:ilvl="7" w:tplc="04070003" w:tentative="1">
      <w:start w:val="1"/>
      <w:numFmt w:val="bullet"/>
      <w:lvlText w:val="o"/>
      <w:lvlJc w:val="left"/>
      <w:pPr>
        <w:ind w:left="5052" w:hanging="360"/>
      </w:pPr>
      <w:rPr>
        <w:rFonts w:ascii="Courier New" w:hAnsi="Courier New" w:cs="Courier New" w:hint="default"/>
      </w:rPr>
    </w:lvl>
    <w:lvl w:ilvl="8" w:tplc="04070005" w:tentative="1">
      <w:start w:val="1"/>
      <w:numFmt w:val="bullet"/>
      <w:lvlText w:val=""/>
      <w:lvlJc w:val="left"/>
      <w:pPr>
        <w:ind w:left="5772" w:hanging="360"/>
      </w:pPr>
      <w:rPr>
        <w:rFonts w:ascii="Wingdings" w:hAnsi="Wingdings" w:hint="default"/>
      </w:rPr>
    </w:lvl>
  </w:abstractNum>
  <w:abstractNum w:abstractNumId="59" w15:restartNumberingAfterBreak="0">
    <w:nsid w:val="4DF90C36"/>
    <w:multiLevelType w:val="hybridMultilevel"/>
    <w:tmpl w:val="4D78820C"/>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F617DFE"/>
    <w:multiLevelType w:val="hybridMultilevel"/>
    <w:tmpl w:val="9142F4F2"/>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1" w15:restartNumberingAfterBreak="0">
    <w:nsid w:val="51E80209"/>
    <w:multiLevelType w:val="hybridMultilevel"/>
    <w:tmpl w:val="9A482B3A"/>
    <w:lvl w:ilvl="0" w:tplc="82C8D212">
      <w:start w:val="1"/>
      <w:numFmt w:val="decimal"/>
      <w:pStyle w:val="berschrift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15:restartNumberingAfterBreak="0">
    <w:nsid w:val="520C5CF8"/>
    <w:multiLevelType w:val="hybridMultilevel"/>
    <w:tmpl w:val="9A065DB4"/>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529D1949"/>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64" w15:restartNumberingAfterBreak="0">
    <w:nsid w:val="5495189E"/>
    <w:multiLevelType w:val="hybridMultilevel"/>
    <w:tmpl w:val="27B8315A"/>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80747E3"/>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66" w15:restartNumberingAfterBreak="0">
    <w:nsid w:val="58F04714"/>
    <w:multiLevelType w:val="hybridMultilevel"/>
    <w:tmpl w:val="215292CE"/>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93A4E6E"/>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68" w15:restartNumberingAfterBreak="0">
    <w:nsid w:val="5D5601A9"/>
    <w:multiLevelType w:val="hybridMultilevel"/>
    <w:tmpl w:val="7B3E95A2"/>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9" w15:restartNumberingAfterBreak="0">
    <w:nsid w:val="5D8D40B7"/>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70" w15:restartNumberingAfterBreak="0">
    <w:nsid w:val="5E7E5142"/>
    <w:multiLevelType w:val="hybridMultilevel"/>
    <w:tmpl w:val="658C2CAC"/>
    <w:lvl w:ilvl="0" w:tplc="04070017">
      <w:start w:val="1"/>
      <w:numFmt w:val="lowerLetter"/>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1" w15:restartNumberingAfterBreak="0">
    <w:nsid w:val="5F616941"/>
    <w:multiLevelType w:val="hybridMultilevel"/>
    <w:tmpl w:val="6630A1BA"/>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61E26295"/>
    <w:multiLevelType w:val="hybridMultilevel"/>
    <w:tmpl w:val="CCB0F55E"/>
    <w:lvl w:ilvl="0" w:tplc="DD966390">
      <w:start w:val="1"/>
      <w:numFmt w:val="bullet"/>
      <w:lvlText w:val=""/>
      <w:lvlJc w:val="left"/>
      <w:pPr>
        <w:ind w:left="1428"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62D304F4"/>
    <w:multiLevelType w:val="hybridMultilevel"/>
    <w:tmpl w:val="564617CE"/>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63B43717"/>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75" w15:restartNumberingAfterBreak="0">
    <w:nsid w:val="649F6332"/>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76" w15:restartNumberingAfterBreak="0">
    <w:nsid w:val="66371D9E"/>
    <w:multiLevelType w:val="hybridMultilevel"/>
    <w:tmpl w:val="CF8A97BC"/>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672708E1"/>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78" w15:restartNumberingAfterBreak="0">
    <w:nsid w:val="693141DC"/>
    <w:multiLevelType w:val="hybridMultilevel"/>
    <w:tmpl w:val="93662242"/>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9" w15:restartNumberingAfterBreak="0">
    <w:nsid w:val="693B534E"/>
    <w:multiLevelType w:val="hybridMultilevel"/>
    <w:tmpl w:val="3866FAC6"/>
    <w:lvl w:ilvl="0" w:tplc="DD966390">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0" w15:restartNumberingAfterBreak="0">
    <w:nsid w:val="6C3E4C3E"/>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81" w15:restartNumberingAfterBreak="0">
    <w:nsid w:val="6C9301DF"/>
    <w:multiLevelType w:val="multilevel"/>
    <w:tmpl w:val="1BDE5D3A"/>
    <w:lvl w:ilvl="0">
      <w:start w:val="1"/>
      <w:numFmt w:val="bullet"/>
      <w:lvlText w:val=""/>
      <w:lvlJc w:val="left"/>
      <w:pPr>
        <w:tabs>
          <w:tab w:val="num" w:pos="0"/>
        </w:tabs>
        <w:ind w:left="360" w:hanging="360"/>
      </w:pPr>
      <w:rPr>
        <w:rFonts w:ascii="Symbol" w:hAnsi="Symbol"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82" w15:restartNumberingAfterBreak="0">
    <w:nsid w:val="722711CF"/>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83" w15:restartNumberingAfterBreak="0">
    <w:nsid w:val="72D40041"/>
    <w:multiLevelType w:val="hybridMultilevel"/>
    <w:tmpl w:val="FCAC1196"/>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7637758E"/>
    <w:multiLevelType w:val="hybridMultilevel"/>
    <w:tmpl w:val="0FFA2F00"/>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78FE762F"/>
    <w:multiLevelType w:val="multilevel"/>
    <w:tmpl w:val="425878C0"/>
    <w:name w:val="WW8Num612"/>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2.%3."/>
      <w:lvlJc w:val="right"/>
      <w:pPr>
        <w:tabs>
          <w:tab w:val="num" w:pos="0"/>
        </w:tabs>
        <w:ind w:left="2160" w:hanging="180"/>
      </w:pPr>
      <w:rPr>
        <w:rFonts w:hint="default"/>
      </w:rPr>
    </w:lvl>
    <w:lvl w:ilvl="3">
      <w:start w:val="1"/>
      <w:numFmt w:val="decimal"/>
      <w:lvlText w:val="%2.%3.%4."/>
      <w:lvlJc w:val="left"/>
      <w:pPr>
        <w:tabs>
          <w:tab w:val="num" w:pos="0"/>
        </w:tabs>
        <w:ind w:left="2880" w:hanging="360"/>
      </w:pPr>
      <w:rPr>
        <w:rFonts w:hint="default"/>
      </w:rPr>
    </w:lvl>
    <w:lvl w:ilvl="4">
      <w:start w:val="1"/>
      <w:numFmt w:val="lowerLetter"/>
      <w:lvlText w:val="%2.%3.%4.%5."/>
      <w:lvlJc w:val="left"/>
      <w:pPr>
        <w:tabs>
          <w:tab w:val="num" w:pos="0"/>
        </w:tabs>
        <w:ind w:left="3600" w:hanging="360"/>
      </w:pPr>
      <w:rPr>
        <w:rFonts w:hint="default"/>
      </w:rPr>
    </w:lvl>
    <w:lvl w:ilvl="5">
      <w:start w:val="1"/>
      <w:numFmt w:val="lowerRoman"/>
      <w:lvlText w:val="%2.%3.%4.%5.%6."/>
      <w:lvlJc w:val="right"/>
      <w:pPr>
        <w:tabs>
          <w:tab w:val="num" w:pos="0"/>
        </w:tabs>
        <w:ind w:left="4320" w:hanging="180"/>
      </w:pPr>
      <w:rPr>
        <w:rFonts w:hint="default"/>
      </w:rPr>
    </w:lvl>
    <w:lvl w:ilvl="6">
      <w:start w:val="1"/>
      <w:numFmt w:val="decimal"/>
      <w:lvlText w:val="%2.%3.%4.%5.%6.%7."/>
      <w:lvlJc w:val="left"/>
      <w:pPr>
        <w:tabs>
          <w:tab w:val="num" w:pos="0"/>
        </w:tabs>
        <w:ind w:left="5040" w:hanging="360"/>
      </w:pPr>
      <w:rPr>
        <w:rFonts w:hint="default"/>
      </w:rPr>
    </w:lvl>
    <w:lvl w:ilvl="7">
      <w:start w:val="1"/>
      <w:numFmt w:val="lowerLetter"/>
      <w:lvlText w:val="%2.%3.%4.%5.%6.%7.%8."/>
      <w:lvlJc w:val="left"/>
      <w:pPr>
        <w:tabs>
          <w:tab w:val="num" w:pos="0"/>
        </w:tabs>
        <w:ind w:left="5760" w:hanging="360"/>
      </w:pPr>
      <w:rPr>
        <w:rFonts w:hint="default"/>
      </w:rPr>
    </w:lvl>
    <w:lvl w:ilvl="8">
      <w:start w:val="1"/>
      <w:numFmt w:val="lowerRoman"/>
      <w:lvlText w:val="%2.%3.%4.%5.%6.%7.%8.%9."/>
      <w:lvlJc w:val="right"/>
      <w:pPr>
        <w:tabs>
          <w:tab w:val="num" w:pos="0"/>
        </w:tabs>
        <w:ind w:left="6480" w:hanging="180"/>
      </w:pPr>
      <w:rPr>
        <w:rFonts w:hint="default"/>
      </w:rPr>
    </w:lvl>
  </w:abstractNum>
  <w:abstractNum w:abstractNumId="86" w15:restartNumberingAfterBreak="0">
    <w:nsid w:val="7CD415E0"/>
    <w:multiLevelType w:val="hybridMultilevel"/>
    <w:tmpl w:val="CE622544"/>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7D254CCB"/>
    <w:multiLevelType w:val="hybridMultilevel"/>
    <w:tmpl w:val="B4C8D176"/>
    <w:lvl w:ilvl="0" w:tplc="04070003">
      <w:start w:val="1"/>
      <w:numFmt w:val="bullet"/>
      <w:lvlText w:val="o"/>
      <w:lvlJc w:val="left"/>
      <w:pPr>
        <w:ind w:left="1068" w:hanging="360"/>
      </w:pPr>
      <w:rPr>
        <w:rFonts w:ascii="Courier New" w:hAnsi="Courier New" w:cs="Courier New"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8" w15:restartNumberingAfterBreak="0">
    <w:nsid w:val="7E4C6CCD"/>
    <w:multiLevelType w:val="hybridMultilevel"/>
    <w:tmpl w:val="A0009054"/>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7F995D97"/>
    <w:multiLevelType w:val="multilevel"/>
    <w:tmpl w:val="1BDE5D3A"/>
    <w:lvl w:ilvl="0">
      <w:start w:val="1"/>
      <w:numFmt w:val="bullet"/>
      <w:lvlText w:val=""/>
      <w:lvlJc w:val="left"/>
      <w:pPr>
        <w:tabs>
          <w:tab w:val="num" w:pos="360"/>
        </w:tabs>
        <w:ind w:left="720" w:hanging="360"/>
      </w:pPr>
      <w:rPr>
        <w:rFonts w:ascii="Symbol" w:hAnsi="Symbol" w:hint="default"/>
      </w:rPr>
    </w:lvl>
    <w:lvl w:ilvl="1">
      <w:start w:val="1"/>
      <w:numFmt w:val="lowerLetter"/>
      <w:lvlText w:val="%2."/>
      <w:lvlJc w:val="left"/>
      <w:pPr>
        <w:tabs>
          <w:tab w:val="num" w:pos="360"/>
        </w:tabs>
        <w:ind w:left="1800" w:hanging="360"/>
      </w:pPr>
      <w:rPr>
        <w:rFonts w:hint="default"/>
      </w:rPr>
    </w:lvl>
    <w:lvl w:ilvl="2">
      <w:start w:val="1"/>
      <w:numFmt w:val="lowerRoman"/>
      <w:lvlText w:val="%2.%3."/>
      <w:lvlJc w:val="right"/>
      <w:pPr>
        <w:tabs>
          <w:tab w:val="num" w:pos="360"/>
        </w:tabs>
        <w:ind w:left="2520" w:hanging="180"/>
      </w:pPr>
      <w:rPr>
        <w:rFonts w:hint="default"/>
      </w:rPr>
    </w:lvl>
    <w:lvl w:ilvl="3">
      <w:start w:val="1"/>
      <w:numFmt w:val="decimal"/>
      <w:lvlText w:val="%2.%3.%4."/>
      <w:lvlJc w:val="left"/>
      <w:pPr>
        <w:tabs>
          <w:tab w:val="num" w:pos="360"/>
        </w:tabs>
        <w:ind w:left="3240" w:hanging="360"/>
      </w:pPr>
      <w:rPr>
        <w:rFonts w:hint="default"/>
      </w:rPr>
    </w:lvl>
    <w:lvl w:ilvl="4">
      <w:start w:val="1"/>
      <w:numFmt w:val="lowerLetter"/>
      <w:lvlText w:val="%2.%3.%4.%5."/>
      <w:lvlJc w:val="left"/>
      <w:pPr>
        <w:tabs>
          <w:tab w:val="num" w:pos="360"/>
        </w:tabs>
        <w:ind w:left="3960" w:hanging="360"/>
      </w:pPr>
      <w:rPr>
        <w:rFonts w:hint="default"/>
      </w:rPr>
    </w:lvl>
    <w:lvl w:ilvl="5">
      <w:start w:val="1"/>
      <w:numFmt w:val="lowerRoman"/>
      <w:lvlText w:val="%2.%3.%4.%5.%6."/>
      <w:lvlJc w:val="right"/>
      <w:pPr>
        <w:tabs>
          <w:tab w:val="num" w:pos="360"/>
        </w:tabs>
        <w:ind w:left="4680" w:hanging="180"/>
      </w:pPr>
      <w:rPr>
        <w:rFonts w:hint="default"/>
      </w:rPr>
    </w:lvl>
    <w:lvl w:ilvl="6">
      <w:start w:val="1"/>
      <w:numFmt w:val="decimal"/>
      <w:lvlText w:val="%2.%3.%4.%5.%6.%7."/>
      <w:lvlJc w:val="left"/>
      <w:pPr>
        <w:tabs>
          <w:tab w:val="num" w:pos="360"/>
        </w:tabs>
        <w:ind w:left="5400" w:hanging="360"/>
      </w:pPr>
      <w:rPr>
        <w:rFonts w:hint="default"/>
      </w:rPr>
    </w:lvl>
    <w:lvl w:ilvl="7">
      <w:start w:val="1"/>
      <w:numFmt w:val="lowerLetter"/>
      <w:lvlText w:val="%2.%3.%4.%5.%6.%7.%8."/>
      <w:lvlJc w:val="left"/>
      <w:pPr>
        <w:tabs>
          <w:tab w:val="num" w:pos="360"/>
        </w:tabs>
        <w:ind w:left="6120" w:hanging="360"/>
      </w:pPr>
      <w:rPr>
        <w:rFonts w:hint="default"/>
      </w:rPr>
    </w:lvl>
    <w:lvl w:ilvl="8">
      <w:start w:val="1"/>
      <w:numFmt w:val="lowerRoman"/>
      <w:lvlText w:val="%2.%3.%4.%5.%6.%7.%8.%9."/>
      <w:lvlJc w:val="right"/>
      <w:pPr>
        <w:tabs>
          <w:tab w:val="num" w:pos="360"/>
        </w:tabs>
        <w:ind w:left="6840" w:hanging="180"/>
      </w:pPr>
      <w:rPr>
        <w:rFonts w:hint="default"/>
      </w:rPr>
    </w:lvl>
  </w:abstractNum>
  <w:abstractNum w:abstractNumId="90" w15:restartNumberingAfterBreak="0">
    <w:nsid w:val="7FF53D41"/>
    <w:multiLevelType w:val="hybridMultilevel"/>
    <w:tmpl w:val="5B00AA52"/>
    <w:lvl w:ilvl="0" w:tplc="DD9663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5"/>
  </w:num>
  <w:num w:numId="2">
    <w:abstractNumId w:val="44"/>
  </w:num>
  <w:num w:numId="3">
    <w:abstractNumId w:val="15"/>
  </w:num>
  <w:num w:numId="4">
    <w:abstractNumId w:val="58"/>
  </w:num>
  <w:num w:numId="5">
    <w:abstractNumId w:val="72"/>
  </w:num>
  <w:num w:numId="6">
    <w:abstractNumId w:val="62"/>
  </w:num>
  <w:num w:numId="7">
    <w:abstractNumId w:val="46"/>
  </w:num>
  <w:num w:numId="8">
    <w:abstractNumId w:val="37"/>
  </w:num>
  <w:num w:numId="9">
    <w:abstractNumId w:val="47"/>
  </w:num>
  <w:num w:numId="10">
    <w:abstractNumId w:val="66"/>
  </w:num>
  <w:num w:numId="11">
    <w:abstractNumId w:val="87"/>
  </w:num>
  <w:num w:numId="12">
    <w:abstractNumId w:val="60"/>
  </w:num>
  <w:num w:numId="13">
    <w:abstractNumId w:val="90"/>
  </w:num>
  <w:num w:numId="14">
    <w:abstractNumId w:val="33"/>
  </w:num>
  <w:num w:numId="15">
    <w:abstractNumId w:val="86"/>
  </w:num>
  <w:num w:numId="16">
    <w:abstractNumId w:val="84"/>
  </w:num>
  <w:num w:numId="17">
    <w:abstractNumId w:val="48"/>
  </w:num>
  <w:num w:numId="18">
    <w:abstractNumId w:val="57"/>
  </w:num>
  <w:num w:numId="19">
    <w:abstractNumId w:val="59"/>
  </w:num>
  <w:num w:numId="20">
    <w:abstractNumId w:val="71"/>
  </w:num>
  <w:num w:numId="21">
    <w:abstractNumId w:val="64"/>
  </w:num>
  <w:num w:numId="22">
    <w:abstractNumId w:val="4"/>
  </w:num>
  <w:num w:numId="23">
    <w:abstractNumId w:val="3"/>
  </w:num>
  <w:num w:numId="24">
    <w:abstractNumId w:val="6"/>
  </w:num>
  <w:num w:numId="25">
    <w:abstractNumId w:val="10"/>
  </w:num>
  <w:num w:numId="26">
    <w:abstractNumId w:val="12"/>
  </w:num>
  <w:num w:numId="27">
    <w:abstractNumId w:val="69"/>
  </w:num>
  <w:num w:numId="28">
    <w:abstractNumId w:val="81"/>
  </w:num>
  <w:num w:numId="29">
    <w:abstractNumId w:val="74"/>
  </w:num>
  <w:num w:numId="30">
    <w:abstractNumId w:val="40"/>
  </w:num>
  <w:num w:numId="31">
    <w:abstractNumId w:val="55"/>
  </w:num>
  <w:num w:numId="32">
    <w:abstractNumId w:val="50"/>
  </w:num>
  <w:num w:numId="33">
    <w:abstractNumId w:val="16"/>
  </w:num>
  <w:num w:numId="34">
    <w:abstractNumId w:val="49"/>
  </w:num>
  <w:num w:numId="35">
    <w:abstractNumId w:val="32"/>
  </w:num>
  <w:num w:numId="36">
    <w:abstractNumId w:val="29"/>
  </w:num>
  <w:num w:numId="37">
    <w:abstractNumId w:val="39"/>
  </w:num>
  <w:num w:numId="38">
    <w:abstractNumId w:val="21"/>
  </w:num>
  <w:num w:numId="39">
    <w:abstractNumId w:val="63"/>
  </w:num>
  <w:num w:numId="40">
    <w:abstractNumId w:val="89"/>
  </w:num>
  <w:num w:numId="41">
    <w:abstractNumId w:val="77"/>
  </w:num>
  <w:num w:numId="42">
    <w:abstractNumId w:val="80"/>
  </w:num>
  <w:num w:numId="43">
    <w:abstractNumId w:val="26"/>
  </w:num>
  <w:num w:numId="44">
    <w:abstractNumId w:val="67"/>
  </w:num>
  <w:num w:numId="45">
    <w:abstractNumId w:val="75"/>
  </w:num>
  <w:num w:numId="46">
    <w:abstractNumId w:val="52"/>
  </w:num>
  <w:num w:numId="47">
    <w:abstractNumId w:val="30"/>
  </w:num>
  <w:num w:numId="48">
    <w:abstractNumId w:val="82"/>
  </w:num>
  <w:num w:numId="49">
    <w:abstractNumId w:val="65"/>
  </w:num>
  <w:num w:numId="50">
    <w:abstractNumId w:val="19"/>
  </w:num>
  <w:num w:numId="51">
    <w:abstractNumId w:val="42"/>
  </w:num>
  <w:num w:numId="52">
    <w:abstractNumId w:val="76"/>
  </w:num>
  <w:num w:numId="53">
    <w:abstractNumId w:val="43"/>
  </w:num>
  <w:num w:numId="54">
    <w:abstractNumId w:val="83"/>
  </w:num>
  <w:num w:numId="55">
    <w:abstractNumId w:val="27"/>
  </w:num>
  <w:num w:numId="56">
    <w:abstractNumId w:val="70"/>
  </w:num>
  <w:num w:numId="57">
    <w:abstractNumId w:val="73"/>
  </w:num>
  <w:num w:numId="58">
    <w:abstractNumId w:val="79"/>
  </w:num>
  <w:num w:numId="59">
    <w:abstractNumId w:val="38"/>
  </w:num>
  <w:num w:numId="60">
    <w:abstractNumId w:val="88"/>
  </w:num>
  <w:num w:numId="61">
    <w:abstractNumId w:val="18"/>
  </w:num>
  <w:num w:numId="62">
    <w:abstractNumId w:val="51"/>
  </w:num>
  <w:num w:numId="63">
    <w:abstractNumId w:val="41"/>
  </w:num>
  <w:num w:numId="64">
    <w:abstractNumId w:val="35"/>
  </w:num>
  <w:num w:numId="65">
    <w:abstractNumId w:val="24"/>
  </w:num>
  <w:num w:numId="66">
    <w:abstractNumId w:val="20"/>
  </w:num>
  <w:num w:numId="67">
    <w:abstractNumId w:val="22"/>
  </w:num>
  <w:num w:numId="68">
    <w:abstractNumId w:val="36"/>
  </w:num>
  <w:num w:numId="69">
    <w:abstractNumId w:val="45"/>
  </w:num>
  <w:num w:numId="70">
    <w:abstractNumId w:val="13"/>
  </w:num>
  <w:num w:numId="71">
    <w:abstractNumId w:val="78"/>
  </w:num>
  <w:num w:numId="72">
    <w:abstractNumId w:val="68"/>
  </w:num>
  <w:num w:numId="73">
    <w:abstractNumId w:val="61"/>
  </w:num>
  <w:num w:numId="74">
    <w:abstractNumId w:val="53"/>
  </w:num>
  <w:num w:numId="75">
    <w:abstractNumId w:val="53"/>
    <w:lvlOverride w:ilvl="0">
      <w:startOverride w:val="1"/>
    </w:lvlOverride>
  </w:num>
  <w:num w:numId="76">
    <w:abstractNumId w:val="53"/>
    <w:lvlOverride w:ilvl="0">
      <w:startOverride w:val="1"/>
    </w:lvlOverride>
  </w:num>
  <w:num w:numId="77">
    <w:abstractNumId w:val="53"/>
    <w:lvlOverride w:ilvl="0">
      <w:startOverride w:val="1"/>
    </w:lvlOverride>
  </w:num>
  <w:num w:numId="78">
    <w:abstractNumId w:val="53"/>
    <w:lvlOverride w:ilvl="0">
      <w:startOverride w:val="1"/>
    </w:lvlOverride>
  </w:num>
  <w:num w:numId="79">
    <w:abstractNumId w:val="53"/>
    <w:lvlOverride w:ilvl="0">
      <w:startOverride w:val="1"/>
    </w:lvlOverride>
  </w:num>
  <w:numIdMacAtCleanup w:val="7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pedrosa">
    <w15:presenceInfo w15:providerId="Windows Live" w15:userId="e472e0810568ebb5"/>
  </w15:person>
  <w15:person w15:author="Franziska Thieken">
    <w15:presenceInfo w15:providerId="Windows Live" w15:userId="0073da7cf2970f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DAD"/>
    <w:rsid w:val="00002887"/>
    <w:rsid w:val="000068FC"/>
    <w:rsid w:val="00024B98"/>
    <w:rsid w:val="000275F0"/>
    <w:rsid w:val="00030995"/>
    <w:rsid w:val="00036178"/>
    <w:rsid w:val="00047B32"/>
    <w:rsid w:val="00054845"/>
    <w:rsid w:val="00057B6F"/>
    <w:rsid w:val="00076449"/>
    <w:rsid w:val="000853E4"/>
    <w:rsid w:val="00085F62"/>
    <w:rsid w:val="000A110E"/>
    <w:rsid w:val="000B26CC"/>
    <w:rsid w:val="000B5FB4"/>
    <w:rsid w:val="000C04B7"/>
    <w:rsid w:val="000C7BA6"/>
    <w:rsid w:val="000F6004"/>
    <w:rsid w:val="000F6E70"/>
    <w:rsid w:val="000F7377"/>
    <w:rsid w:val="00100ADB"/>
    <w:rsid w:val="00103071"/>
    <w:rsid w:val="001038E4"/>
    <w:rsid w:val="001201C2"/>
    <w:rsid w:val="00120314"/>
    <w:rsid w:val="001238CF"/>
    <w:rsid w:val="0012747C"/>
    <w:rsid w:val="00130025"/>
    <w:rsid w:val="001562D0"/>
    <w:rsid w:val="001676ED"/>
    <w:rsid w:val="00196C6E"/>
    <w:rsid w:val="001A6E8F"/>
    <w:rsid w:val="001C63BA"/>
    <w:rsid w:val="001D6F0A"/>
    <w:rsid w:val="001E2116"/>
    <w:rsid w:val="00200466"/>
    <w:rsid w:val="002005EA"/>
    <w:rsid w:val="00200A0C"/>
    <w:rsid w:val="002108B7"/>
    <w:rsid w:val="002346CD"/>
    <w:rsid w:val="002460C2"/>
    <w:rsid w:val="00246244"/>
    <w:rsid w:val="00254115"/>
    <w:rsid w:val="00266319"/>
    <w:rsid w:val="00275C71"/>
    <w:rsid w:val="002A2D50"/>
    <w:rsid w:val="002B1A32"/>
    <w:rsid w:val="002D2A51"/>
    <w:rsid w:val="002E6CDE"/>
    <w:rsid w:val="002F3004"/>
    <w:rsid w:val="00321654"/>
    <w:rsid w:val="00324141"/>
    <w:rsid w:val="00332B2F"/>
    <w:rsid w:val="00334E8A"/>
    <w:rsid w:val="00337317"/>
    <w:rsid w:val="00340912"/>
    <w:rsid w:val="003457E3"/>
    <w:rsid w:val="0035145A"/>
    <w:rsid w:val="003623C3"/>
    <w:rsid w:val="00364696"/>
    <w:rsid w:val="003661CB"/>
    <w:rsid w:val="003720F7"/>
    <w:rsid w:val="003A4474"/>
    <w:rsid w:val="003A4F1A"/>
    <w:rsid w:val="003A5E94"/>
    <w:rsid w:val="003A6237"/>
    <w:rsid w:val="003B1AA8"/>
    <w:rsid w:val="003B38CC"/>
    <w:rsid w:val="003B3914"/>
    <w:rsid w:val="003C4A96"/>
    <w:rsid w:val="003D1C03"/>
    <w:rsid w:val="003D3833"/>
    <w:rsid w:val="003D7F5D"/>
    <w:rsid w:val="003E4A57"/>
    <w:rsid w:val="003F652C"/>
    <w:rsid w:val="00401D23"/>
    <w:rsid w:val="0041575E"/>
    <w:rsid w:val="0042036B"/>
    <w:rsid w:val="00420D67"/>
    <w:rsid w:val="00430885"/>
    <w:rsid w:val="00435EB8"/>
    <w:rsid w:val="004743DF"/>
    <w:rsid w:val="004815A1"/>
    <w:rsid w:val="004A2E6A"/>
    <w:rsid w:val="004B5FEB"/>
    <w:rsid w:val="004D00A5"/>
    <w:rsid w:val="004D4358"/>
    <w:rsid w:val="0051352F"/>
    <w:rsid w:val="00522438"/>
    <w:rsid w:val="00544BF0"/>
    <w:rsid w:val="00551A4E"/>
    <w:rsid w:val="00554BE8"/>
    <w:rsid w:val="00555D04"/>
    <w:rsid w:val="005800B7"/>
    <w:rsid w:val="005A11B1"/>
    <w:rsid w:val="005A1340"/>
    <w:rsid w:val="005B5C05"/>
    <w:rsid w:val="005D0412"/>
    <w:rsid w:val="005E08D1"/>
    <w:rsid w:val="005E2CC0"/>
    <w:rsid w:val="005F09F4"/>
    <w:rsid w:val="005F477C"/>
    <w:rsid w:val="00604200"/>
    <w:rsid w:val="00623DB0"/>
    <w:rsid w:val="00627CA5"/>
    <w:rsid w:val="00645217"/>
    <w:rsid w:val="00654769"/>
    <w:rsid w:val="0066588A"/>
    <w:rsid w:val="00666C6B"/>
    <w:rsid w:val="006801F3"/>
    <w:rsid w:val="006913CB"/>
    <w:rsid w:val="006A39C6"/>
    <w:rsid w:val="006D72D4"/>
    <w:rsid w:val="006E002E"/>
    <w:rsid w:val="006E41E0"/>
    <w:rsid w:val="006F5702"/>
    <w:rsid w:val="00703A9B"/>
    <w:rsid w:val="00713DD8"/>
    <w:rsid w:val="00732C05"/>
    <w:rsid w:val="00736C32"/>
    <w:rsid w:val="00755360"/>
    <w:rsid w:val="00794995"/>
    <w:rsid w:val="007961A3"/>
    <w:rsid w:val="007A1BAE"/>
    <w:rsid w:val="007A2517"/>
    <w:rsid w:val="007B18F1"/>
    <w:rsid w:val="007B58B2"/>
    <w:rsid w:val="007C58E3"/>
    <w:rsid w:val="007D35BF"/>
    <w:rsid w:val="007F5F2E"/>
    <w:rsid w:val="00800139"/>
    <w:rsid w:val="00803A3D"/>
    <w:rsid w:val="00803DE0"/>
    <w:rsid w:val="008136AD"/>
    <w:rsid w:val="0081494D"/>
    <w:rsid w:val="00814E60"/>
    <w:rsid w:val="00817AD6"/>
    <w:rsid w:val="00877E21"/>
    <w:rsid w:val="00880077"/>
    <w:rsid w:val="008A60E5"/>
    <w:rsid w:val="008B4792"/>
    <w:rsid w:val="008B4D6C"/>
    <w:rsid w:val="008C2031"/>
    <w:rsid w:val="008C2D16"/>
    <w:rsid w:val="008D5B70"/>
    <w:rsid w:val="008F2D39"/>
    <w:rsid w:val="009074F9"/>
    <w:rsid w:val="009207CA"/>
    <w:rsid w:val="009261F8"/>
    <w:rsid w:val="009325C4"/>
    <w:rsid w:val="00933D50"/>
    <w:rsid w:val="0094054B"/>
    <w:rsid w:val="0094756E"/>
    <w:rsid w:val="00963F84"/>
    <w:rsid w:val="00997763"/>
    <w:rsid w:val="0099799A"/>
    <w:rsid w:val="009B054C"/>
    <w:rsid w:val="009B225A"/>
    <w:rsid w:val="009B3A94"/>
    <w:rsid w:val="009C6D8B"/>
    <w:rsid w:val="009D1761"/>
    <w:rsid w:val="009D591A"/>
    <w:rsid w:val="009E6E6F"/>
    <w:rsid w:val="009F6FCA"/>
    <w:rsid w:val="00A00420"/>
    <w:rsid w:val="00A01083"/>
    <w:rsid w:val="00A05E21"/>
    <w:rsid w:val="00A32F7D"/>
    <w:rsid w:val="00A3470F"/>
    <w:rsid w:val="00A5078A"/>
    <w:rsid w:val="00A51B7D"/>
    <w:rsid w:val="00A522C4"/>
    <w:rsid w:val="00A5391D"/>
    <w:rsid w:val="00A60A4C"/>
    <w:rsid w:val="00A7202E"/>
    <w:rsid w:val="00A75F3C"/>
    <w:rsid w:val="00A77C4A"/>
    <w:rsid w:val="00A821A4"/>
    <w:rsid w:val="00A9038B"/>
    <w:rsid w:val="00A925EF"/>
    <w:rsid w:val="00A93D3C"/>
    <w:rsid w:val="00A9670F"/>
    <w:rsid w:val="00A97053"/>
    <w:rsid w:val="00AA6224"/>
    <w:rsid w:val="00AA6FC3"/>
    <w:rsid w:val="00AA7418"/>
    <w:rsid w:val="00AB36D9"/>
    <w:rsid w:val="00AC1983"/>
    <w:rsid w:val="00AC5967"/>
    <w:rsid w:val="00AD24D2"/>
    <w:rsid w:val="00B1397F"/>
    <w:rsid w:val="00B20CBA"/>
    <w:rsid w:val="00B23DC5"/>
    <w:rsid w:val="00B40C86"/>
    <w:rsid w:val="00B6313A"/>
    <w:rsid w:val="00B769DB"/>
    <w:rsid w:val="00B86A94"/>
    <w:rsid w:val="00BB0658"/>
    <w:rsid w:val="00BC0922"/>
    <w:rsid w:val="00BF1922"/>
    <w:rsid w:val="00BF2DE0"/>
    <w:rsid w:val="00BF2FBE"/>
    <w:rsid w:val="00C06D5B"/>
    <w:rsid w:val="00C47AD6"/>
    <w:rsid w:val="00C61072"/>
    <w:rsid w:val="00C65D23"/>
    <w:rsid w:val="00C75EF9"/>
    <w:rsid w:val="00C76062"/>
    <w:rsid w:val="00C8019F"/>
    <w:rsid w:val="00C906BC"/>
    <w:rsid w:val="00CA3277"/>
    <w:rsid w:val="00CA6C49"/>
    <w:rsid w:val="00CC769D"/>
    <w:rsid w:val="00CD7086"/>
    <w:rsid w:val="00CE5296"/>
    <w:rsid w:val="00CF1764"/>
    <w:rsid w:val="00CF54BB"/>
    <w:rsid w:val="00CF6640"/>
    <w:rsid w:val="00D13AF3"/>
    <w:rsid w:val="00D1482A"/>
    <w:rsid w:val="00D26B46"/>
    <w:rsid w:val="00D4210B"/>
    <w:rsid w:val="00D7325E"/>
    <w:rsid w:val="00DB0331"/>
    <w:rsid w:val="00DC1DB4"/>
    <w:rsid w:val="00DC3789"/>
    <w:rsid w:val="00DF294C"/>
    <w:rsid w:val="00E211D8"/>
    <w:rsid w:val="00E2444B"/>
    <w:rsid w:val="00E24FB9"/>
    <w:rsid w:val="00E472BA"/>
    <w:rsid w:val="00E47BA8"/>
    <w:rsid w:val="00E562A4"/>
    <w:rsid w:val="00E562C9"/>
    <w:rsid w:val="00E95838"/>
    <w:rsid w:val="00EB2D3F"/>
    <w:rsid w:val="00EC16A5"/>
    <w:rsid w:val="00EC6026"/>
    <w:rsid w:val="00EC6A77"/>
    <w:rsid w:val="00EC744F"/>
    <w:rsid w:val="00ED1461"/>
    <w:rsid w:val="00EE5DDD"/>
    <w:rsid w:val="00EF7D42"/>
    <w:rsid w:val="00F17DAD"/>
    <w:rsid w:val="00F20AF8"/>
    <w:rsid w:val="00F237CB"/>
    <w:rsid w:val="00F30F5C"/>
    <w:rsid w:val="00F46934"/>
    <w:rsid w:val="00F50230"/>
    <w:rsid w:val="00F5045E"/>
    <w:rsid w:val="00F60EC0"/>
    <w:rsid w:val="00F617F0"/>
    <w:rsid w:val="00F61D50"/>
    <w:rsid w:val="00F64213"/>
    <w:rsid w:val="00F6707F"/>
    <w:rsid w:val="00F677BD"/>
    <w:rsid w:val="00F824B0"/>
    <w:rsid w:val="00F8761E"/>
    <w:rsid w:val="00F90C2F"/>
    <w:rsid w:val="00F91D02"/>
    <w:rsid w:val="00F91FBF"/>
    <w:rsid w:val="00F9552D"/>
    <w:rsid w:val="00FA205C"/>
    <w:rsid w:val="00FA303E"/>
    <w:rsid w:val="00FB0CD9"/>
    <w:rsid w:val="00FC42EE"/>
    <w:rsid w:val="00FE6660"/>
    <w:rsid w:val="00FF75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F9F99"/>
  <w15:chartTrackingRefBased/>
  <w15:docId w15:val="{5DA8B20E-EB9E-4E97-A6D4-20441CE94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1764"/>
    <w:pPr>
      <w:keepNext/>
      <w:keepLines/>
      <w:numPr>
        <w:numId w:val="73"/>
      </w:numPr>
      <w:spacing w:before="240" w:after="0" w:line="360" w:lineRule="auto"/>
      <w:ind w:left="0" w:firstLine="0"/>
      <w:outlineLvl w:val="0"/>
      <w:pPrChange w:id="0" w:author="david pedrosa" w:date="2022-02-21T13:27:00Z">
        <w:pPr>
          <w:keepNext/>
          <w:keepLines/>
          <w:spacing w:before="240" w:line="259" w:lineRule="auto"/>
          <w:outlineLvl w:val="0"/>
        </w:pPr>
      </w:pPrChange>
    </w:pPr>
    <w:rPr>
      <w:rFonts w:ascii="Calibri" w:eastAsiaTheme="majorEastAsia" w:hAnsi="Calibri" w:cstheme="majorBidi"/>
      <w:sz w:val="28"/>
      <w:szCs w:val="32"/>
      <w:rPrChange w:id="0" w:author="david pedrosa" w:date="2022-02-21T13:27:00Z">
        <w:rPr>
          <w:rFonts w:ascii="Calibri" w:eastAsiaTheme="majorEastAsia" w:hAnsi="Calibri" w:cstheme="majorBidi"/>
          <w:sz w:val="28"/>
          <w:szCs w:val="32"/>
          <w:lang w:val="de-DE" w:eastAsia="en-US" w:bidi="ar-SA"/>
        </w:rPr>
      </w:rPrChange>
    </w:rPr>
  </w:style>
  <w:style w:type="paragraph" w:styleId="berschrift2">
    <w:name w:val="heading 2"/>
    <w:basedOn w:val="Standard"/>
    <w:next w:val="Standard"/>
    <w:link w:val="berschrift2Zchn"/>
    <w:uiPriority w:val="9"/>
    <w:unhideWhenUsed/>
    <w:qFormat/>
    <w:rsid w:val="00F60E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038E4"/>
    <w:pPr>
      <w:keepNext/>
      <w:keepLines/>
      <w:numPr>
        <w:numId w:val="74"/>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F1764"/>
    <w:rPr>
      <w:rFonts w:ascii="Calibri" w:eastAsiaTheme="majorEastAsia" w:hAnsi="Calibri" w:cstheme="majorBidi"/>
      <w:sz w:val="28"/>
      <w:szCs w:val="32"/>
    </w:rPr>
  </w:style>
  <w:style w:type="paragraph" w:styleId="Titel">
    <w:name w:val="Title"/>
    <w:basedOn w:val="Standard"/>
    <w:next w:val="Standard"/>
    <w:link w:val="TitelZchn"/>
    <w:uiPriority w:val="10"/>
    <w:qFormat/>
    <w:rsid w:val="00F17D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17DAD"/>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F60EC0"/>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F60EC0"/>
    <w:pPr>
      <w:ind w:left="720"/>
      <w:contextualSpacing/>
    </w:pPr>
  </w:style>
  <w:style w:type="paragraph" w:styleId="Kopfzeile">
    <w:name w:val="header"/>
    <w:basedOn w:val="Standard"/>
    <w:link w:val="KopfzeileZchn"/>
    <w:unhideWhenUsed/>
    <w:rsid w:val="003B391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B3914"/>
  </w:style>
  <w:style w:type="paragraph" w:styleId="Fuzeile">
    <w:name w:val="footer"/>
    <w:basedOn w:val="Standard"/>
    <w:link w:val="FuzeileZchn"/>
    <w:unhideWhenUsed/>
    <w:rsid w:val="003B391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B3914"/>
  </w:style>
  <w:style w:type="character" w:styleId="Kommentarzeichen">
    <w:name w:val="annotation reference"/>
    <w:basedOn w:val="Absatz-Standardschriftart"/>
    <w:uiPriority w:val="99"/>
    <w:semiHidden/>
    <w:unhideWhenUsed/>
    <w:rsid w:val="00A00420"/>
    <w:rPr>
      <w:sz w:val="16"/>
      <w:szCs w:val="16"/>
    </w:rPr>
  </w:style>
  <w:style w:type="paragraph" w:styleId="Kommentartext">
    <w:name w:val="annotation text"/>
    <w:basedOn w:val="Standard"/>
    <w:link w:val="KommentartextZchn"/>
    <w:uiPriority w:val="99"/>
    <w:semiHidden/>
    <w:unhideWhenUsed/>
    <w:rsid w:val="00A0042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00420"/>
    <w:rPr>
      <w:sz w:val="20"/>
      <w:szCs w:val="20"/>
    </w:rPr>
  </w:style>
  <w:style w:type="paragraph" w:styleId="Kommentarthema">
    <w:name w:val="annotation subject"/>
    <w:basedOn w:val="Kommentartext"/>
    <w:next w:val="Kommentartext"/>
    <w:link w:val="KommentarthemaZchn"/>
    <w:uiPriority w:val="99"/>
    <w:semiHidden/>
    <w:unhideWhenUsed/>
    <w:rsid w:val="00A00420"/>
    <w:rPr>
      <w:b/>
      <w:bCs/>
    </w:rPr>
  </w:style>
  <w:style w:type="character" w:customStyle="1" w:styleId="KommentarthemaZchn">
    <w:name w:val="Kommentarthema Zchn"/>
    <w:basedOn w:val="KommentartextZchn"/>
    <w:link w:val="Kommentarthema"/>
    <w:uiPriority w:val="99"/>
    <w:semiHidden/>
    <w:rsid w:val="00A00420"/>
    <w:rPr>
      <w:b/>
      <w:bCs/>
      <w:sz w:val="20"/>
      <w:szCs w:val="20"/>
    </w:rPr>
  </w:style>
  <w:style w:type="paragraph" w:styleId="Sprechblasentext">
    <w:name w:val="Balloon Text"/>
    <w:basedOn w:val="Standard"/>
    <w:link w:val="SprechblasentextZchn"/>
    <w:uiPriority w:val="99"/>
    <w:semiHidden/>
    <w:unhideWhenUsed/>
    <w:rsid w:val="00A0042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00420"/>
    <w:rPr>
      <w:rFonts w:ascii="Segoe UI" w:hAnsi="Segoe UI" w:cs="Segoe UI"/>
      <w:sz w:val="18"/>
      <w:szCs w:val="18"/>
    </w:rPr>
  </w:style>
  <w:style w:type="paragraph" w:styleId="Untertitel">
    <w:name w:val="Subtitle"/>
    <w:basedOn w:val="Standard"/>
    <w:next w:val="Textkrper"/>
    <w:link w:val="UntertitelZchn"/>
    <w:qFormat/>
    <w:rsid w:val="00AA6FC3"/>
    <w:pPr>
      <w:suppressAutoHyphens/>
      <w:spacing w:line="254" w:lineRule="auto"/>
    </w:pPr>
    <w:rPr>
      <w:rFonts w:ascii="Calibri" w:eastAsia="SimSun" w:hAnsi="Calibri" w:cs="font297"/>
      <w:i/>
      <w:iCs/>
      <w:color w:val="5A5A5A"/>
      <w:spacing w:val="15"/>
      <w:sz w:val="28"/>
      <w:szCs w:val="28"/>
      <w:lang w:eastAsia="ar-SA"/>
    </w:rPr>
  </w:style>
  <w:style w:type="character" w:customStyle="1" w:styleId="UntertitelZchn">
    <w:name w:val="Untertitel Zchn"/>
    <w:basedOn w:val="Absatz-Standardschriftart"/>
    <w:link w:val="Untertitel"/>
    <w:rsid w:val="00AA6FC3"/>
    <w:rPr>
      <w:rFonts w:ascii="Calibri" w:eastAsia="SimSun" w:hAnsi="Calibri" w:cs="font297"/>
      <w:i/>
      <w:iCs/>
      <w:color w:val="5A5A5A"/>
      <w:spacing w:val="15"/>
      <w:sz w:val="28"/>
      <w:szCs w:val="28"/>
      <w:lang w:eastAsia="ar-SA"/>
    </w:rPr>
  </w:style>
  <w:style w:type="paragraph" w:styleId="Textkrper">
    <w:name w:val="Body Text"/>
    <w:basedOn w:val="Standard"/>
    <w:link w:val="TextkrperZchn"/>
    <w:unhideWhenUsed/>
    <w:rsid w:val="00AA6FC3"/>
    <w:pPr>
      <w:spacing w:after="120"/>
    </w:pPr>
  </w:style>
  <w:style w:type="character" w:customStyle="1" w:styleId="TextkrperZchn">
    <w:name w:val="Textkörper Zchn"/>
    <w:basedOn w:val="Absatz-Standardschriftart"/>
    <w:link w:val="Textkrper"/>
    <w:rsid w:val="00AA6FC3"/>
  </w:style>
  <w:style w:type="table" w:styleId="Tabellenraster">
    <w:name w:val="Table Grid"/>
    <w:basedOn w:val="NormaleTabelle"/>
    <w:uiPriority w:val="59"/>
    <w:rsid w:val="000B2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enabsatz1">
    <w:name w:val="Listenabsatz1"/>
    <w:basedOn w:val="Standard"/>
    <w:rsid w:val="007B58B2"/>
    <w:pPr>
      <w:suppressAutoHyphens/>
      <w:spacing w:line="254" w:lineRule="auto"/>
      <w:ind w:left="720"/>
    </w:pPr>
    <w:rPr>
      <w:rFonts w:ascii="Calibri" w:eastAsia="SimSun" w:hAnsi="Calibri" w:cs="font297"/>
      <w:lang w:eastAsia="ar-SA"/>
    </w:rPr>
  </w:style>
  <w:style w:type="paragraph" w:customStyle="1" w:styleId="Listerund">
    <w:name w:val="Liste_rund"/>
    <w:basedOn w:val="Listenabsatz1"/>
    <w:rsid w:val="007B58B2"/>
    <w:pPr>
      <w:ind w:left="367" w:hanging="360"/>
    </w:pPr>
  </w:style>
  <w:style w:type="paragraph" w:styleId="StandardWeb">
    <w:name w:val="Normal (Web)"/>
    <w:basedOn w:val="Standard"/>
    <w:uiPriority w:val="99"/>
    <w:semiHidden/>
    <w:unhideWhenUsed/>
    <w:rsid w:val="0094756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Absatz-Standardschriftart"/>
    <w:rsid w:val="0094756E"/>
  </w:style>
  <w:style w:type="character" w:customStyle="1" w:styleId="berschrift3Zchn">
    <w:name w:val="Überschrift 3 Zchn"/>
    <w:basedOn w:val="Absatz-Standardschriftart"/>
    <w:link w:val="berschrift3"/>
    <w:uiPriority w:val="9"/>
    <w:rsid w:val="001038E4"/>
    <w:rPr>
      <w:rFonts w:asciiTheme="majorHAnsi" w:eastAsiaTheme="majorEastAsia" w:hAnsiTheme="majorHAnsi" w:cstheme="majorBidi"/>
      <w:color w:val="1F3763" w:themeColor="accent1" w:themeShade="7F"/>
      <w:sz w:val="24"/>
      <w:szCs w:val="24"/>
    </w:rPr>
  </w:style>
  <w:style w:type="character" w:styleId="Hyperlink">
    <w:name w:val="Hyperlink"/>
    <w:basedOn w:val="Absatz-Standardschriftart"/>
    <w:uiPriority w:val="99"/>
    <w:unhideWhenUsed/>
    <w:rsid w:val="00FA303E"/>
    <w:rPr>
      <w:color w:val="0563C1" w:themeColor="hyperlink"/>
      <w:u w:val="single"/>
    </w:rPr>
  </w:style>
  <w:style w:type="character" w:styleId="NichtaufgelsteErwhnung">
    <w:name w:val="Unresolved Mention"/>
    <w:basedOn w:val="Absatz-Standardschriftart"/>
    <w:uiPriority w:val="99"/>
    <w:semiHidden/>
    <w:unhideWhenUsed/>
    <w:rsid w:val="00FA30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41928">
      <w:bodyDiv w:val="1"/>
      <w:marLeft w:val="0"/>
      <w:marRight w:val="0"/>
      <w:marTop w:val="0"/>
      <w:marBottom w:val="0"/>
      <w:divBdr>
        <w:top w:val="none" w:sz="0" w:space="0" w:color="auto"/>
        <w:left w:val="none" w:sz="0" w:space="0" w:color="auto"/>
        <w:bottom w:val="none" w:sz="0" w:space="0" w:color="auto"/>
        <w:right w:val="none" w:sz="0" w:space="0" w:color="auto"/>
      </w:divBdr>
    </w:div>
    <w:div w:id="58788698">
      <w:bodyDiv w:val="1"/>
      <w:marLeft w:val="0"/>
      <w:marRight w:val="0"/>
      <w:marTop w:val="0"/>
      <w:marBottom w:val="0"/>
      <w:divBdr>
        <w:top w:val="none" w:sz="0" w:space="0" w:color="auto"/>
        <w:left w:val="none" w:sz="0" w:space="0" w:color="auto"/>
        <w:bottom w:val="none" w:sz="0" w:space="0" w:color="auto"/>
        <w:right w:val="none" w:sz="0" w:space="0" w:color="auto"/>
      </w:divBdr>
    </w:div>
    <w:div w:id="130711275">
      <w:bodyDiv w:val="1"/>
      <w:marLeft w:val="0"/>
      <w:marRight w:val="0"/>
      <w:marTop w:val="0"/>
      <w:marBottom w:val="0"/>
      <w:divBdr>
        <w:top w:val="none" w:sz="0" w:space="0" w:color="auto"/>
        <w:left w:val="none" w:sz="0" w:space="0" w:color="auto"/>
        <w:bottom w:val="none" w:sz="0" w:space="0" w:color="auto"/>
        <w:right w:val="none" w:sz="0" w:space="0" w:color="auto"/>
      </w:divBdr>
    </w:div>
    <w:div w:id="228734843">
      <w:bodyDiv w:val="1"/>
      <w:marLeft w:val="0"/>
      <w:marRight w:val="0"/>
      <w:marTop w:val="0"/>
      <w:marBottom w:val="0"/>
      <w:divBdr>
        <w:top w:val="none" w:sz="0" w:space="0" w:color="auto"/>
        <w:left w:val="none" w:sz="0" w:space="0" w:color="auto"/>
        <w:bottom w:val="none" w:sz="0" w:space="0" w:color="auto"/>
        <w:right w:val="none" w:sz="0" w:space="0" w:color="auto"/>
      </w:divBdr>
    </w:div>
    <w:div w:id="260182051">
      <w:bodyDiv w:val="1"/>
      <w:marLeft w:val="0"/>
      <w:marRight w:val="0"/>
      <w:marTop w:val="0"/>
      <w:marBottom w:val="0"/>
      <w:divBdr>
        <w:top w:val="none" w:sz="0" w:space="0" w:color="auto"/>
        <w:left w:val="none" w:sz="0" w:space="0" w:color="auto"/>
        <w:bottom w:val="none" w:sz="0" w:space="0" w:color="auto"/>
        <w:right w:val="none" w:sz="0" w:space="0" w:color="auto"/>
      </w:divBdr>
    </w:div>
    <w:div w:id="518593256">
      <w:bodyDiv w:val="1"/>
      <w:marLeft w:val="0"/>
      <w:marRight w:val="0"/>
      <w:marTop w:val="0"/>
      <w:marBottom w:val="0"/>
      <w:divBdr>
        <w:top w:val="none" w:sz="0" w:space="0" w:color="auto"/>
        <w:left w:val="none" w:sz="0" w:space="0" w:color="auto"/>
        <w:bottom w:val="none" w:sz="0" w:space="0" w:color="auto"/>
        <w:right w:val="none" w:sz="0" w:space="0" w:color="auto"/>
      </w:divBdr>
    </w:div>
    <w:div w:id="667103403">
      <w:bodyDiv w:val="1"/>
      <w:marLeft w:val="0"/>
      <w:marRight w:val="0"/>
      <w:marTop w:val="0"/>
      <w:marBottom w:val="0"/>
      <w:divBdr>
        <w:top w:val="none" w:sz="0" w:space="0" w:color="auto"/>
        <w:left w:val="none" w:sz="0" w:space="0" w:color="auto"/>
        <w:bottom w:val="none" w:sz="0" w:space="0" w:color="auto"/>
        <w:right w:val="none" w:sz="0" w:space="0" w:color="auto"/>
      </w:divBdr>
    </w:div>
    <w:div w:id="878662381">
      <w:bodyDiv w:val="1"/>
      <w:marLeft w:val="0"/>
      <w:marRight w:val="0"/>
      <w:marTop w:val="0"/>
      <w:marBottom w:val="0"/>
      <w:divBdr>
        <w:top w:val="none" w:sz="0" w:space="0" w:color="auto"/>
        <w:left w:val="none" w:sz="0" w:space="0" w:color="auto"/>
        <w:bottom w:val="none" w:sz="0" w:space="0" w:color="auto"/>
        <w:right w:val="none" w:sz="0" w:space="0" w:color="auto"/>
      </w:divBdr>
    </w:div>
    <w:div w:id="884099254">
      <w:bodyDiv w:val="1"/>
      <w:marLeft w:val="0"/>
      <w:marRight w:val="0"/>
      <w:marTop w:val="0"/>
      <w:marBottom w:val="0"/>
      <w:divBdr>
        <w:top w:val="none" w:sz="0" w:space="0" w:color="auto"/>
        <w:left w:val="none" w:sz="0" w:space="0" w:color="auto"/>
        <w:bottom w:val="none" w:sz="0" w:space="0" w:color="auto"/>
        <w:right w:val="none" w:sz="0" w:space="0" w:color="auto"/>
      </w:divBdr>
    </w:div>
    <w:div w:id="907769780">
      <w:bodyDiv w:val="1"/>
      <w:marLeft w:val="0"/>
      <w:marRight w:val="0"/>
      <w:marTop w:val="0"/>
      <w:marBottom w:val="0"/>
      <w:divBdr>
        <w:top w:val="none" w:sz="0" w:space="0" w:color="auto"/>
        <w:left w:val="none" w:sz="0" w:space="0" w:color="auto"/>
        <w:bottom w:val="none" w:sz="0" w:space="0" w:color="auto"/>
        <w:right w:val="none" w:sz="0" w:space="0" w:color="auto"/>
      </w:divBdr>
    </w:div>
    <w:div w:id="923804360">
      <w:bodyDiv w:val="1"/>
      <w:marLeft w:val="0"/>
      <w:marRight w:val="0"/>
      <w:marTop w:val="0"/>
      <w:marBottom w:val="0"/>
      <w:divBdr>
        <w:top w:val="none" w:sz="0" w:space="0" w:color="auto"/>
        <w:left w:val="none" w:sz="0" w:space="0" w:color="auto"/>
        <w:bottom w:val="none" w:sz="0" w:space="0" w:color="auto"/>
        <w:right w:val="none" w:sz="0" w:space="0" w:color="auto"/>
      </w:divBdr>
    </w:div>
    <w:div w:id="1145704855">
      <w:bodyDiv w:val="1"/>
      <w:marLeft w:val="0"/>
      <w:marRight w:val="0"/>
      <w:marTop w:val="0"/>
      <w:marBottom w:val="0"/>
      <w:divBdr>
        <w:top w:val="none" w:sz="0" w:space="0" w:color="auto"/>
        <w:left w:val="none" w:sz="0" w:space="0" w:color="auto"/>
        <w:bottom w:val="none" w:sz="0" w:space="0" w:color="auto"/>
        <w:right w:val="none" w:sz="0" w:space="0" w:color="auto"/>
      </w:divBdr>
    </w:div>
    <w:div w:id="1307125801">
      <w:bodyDiv w:val="1"/>
      <w:marLeft w:val="0"/>
      <w:marRight w:val="0"/>
      <w:marTop w:val="0"/>
      <w:marBottom w:val="0"/>
      <w:divBdr>
        <w:top w:val="none" w:sz="0" w:space="0" w:color="auto"/>
        <w:left w:val="none" w:sz="0" w:space="0" w:color="auto"/>
        <w:bottom w:val="none" w:sz="0" w:space="0" w:color="auto"/>
        <w:right w:val="none" w:sz="0" w:space="0" w:color="auto"/>
      </w:divBdr>
    </w:div>
    <w:div w:id="1331103258">
      <w:bodyDiv w:val="1"/>
      <w:marLeft w:val="0"/>
      <w:marRight w:val="0"/>
      <w:marTop w:val="0"/>
      <w:marBottom w:val="0"/>
      <w:divBdr>
        <w:top w:val="none" w:sz="0" w:space="0" w:color="auto"/>
        <w:left w:val="none" w:sz="0" w:space="0" w:color="auto"/>
        <w:bottom w:val="none" w:sz="0" w:space="0" w:color="auto"/>
        <w:right w:val="none" w:sz="0" w:space="0" w:color="auto"/>
      </w:divBdr>
    </w:div>
    <w:div w:id="1362248630">
      <w:bodyDiv w:val="1"/>
      <w:marLeft w:val="0"/>
      <w:marRight w:val="0"/>
      <w:marTop w:val="0"/>
      <w:marBottom w:val="0"/>
      <w:divBdr>
        <w:top w:val="none" w:sz="0" w:space="0" w:color="auto"/>
        <w:left w:val="none" w:sz="0" w:space="0" w:color="auto"/>
        <w:bottom w:val="none" w:sz="0" w:space="0" w:color="auto"/>
        <w:right w:val="none" w:sz="0" w:space="0" w:color="auto"/>
      </w:divBdr>
      <w:divsChild>
        <w:div w:id="789477680">
          <w:marLeft w:val="0"/>
          <w:marRight w:val="0"/>
          <w:marTop w:val="0"/>
          <w:marBottom w:val="0"/>
          <w:divBdr>
            <w:top w:val="none" w:sz="0" w:space="0" w:color="auto"/>
            <w:left w:val="none" w:sz="0" w:space="0" w:color="auto"/>
            <w:bottom w:val="none" w:sz="0" w:space="0" w:color="auto"/>
            <w:right w:val="none" w:sz="0" w:space="0" w:color="auto"/>
          </w:divBdr>
          <w:divsChild>
            <w:div w:id="1964648499">
              <w:marLeft w:val="0"/>
              <w:marRight w:val="0"/>
              <w:marTop w:val="0"/>
              <w:marBottom w:val="0"/>
              <w:divBdr>
                <w:top w:val="none" w:sz="0" w:space="0" w:color="auto"/>
                <w:left w:val="none" w:sz="0" w:space="0" w:color="auto"/>
                <w:bottom w:val="none" w:sz="0" w:space="0" w:color="auto"/>
                <w:right w:val="none" w:sz="0" w:space="0" w:color="auto"/>
              </w:divBdr>
              <w:divsChild>
                <w:div w:id="101353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213631">
      <w:bodyDiv w:val="1"/>
      <w:marLeft w:val="0"/>
      <w:marRight w:val="0"/>
      <w:marTop w:val="0"/>
      <w:marBottom w:val="0"/>
      <w:divBdr>
        <w:top w:val="none" w:sz="0" w:space="0" w:color="auto"/>
        <w:left w:val="none" w:sz="0" w:space="0" w:color="auto"/>
        <w:bottom w:val="none" w:sz="0" w:space="0" w:color="auto"/>
        <w:right w:val="none" w:sz="0" w:space="0" w:color="auto"/>
      </w:divBdr>
    </w:div>
    <w:div w:id="1753047036">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914273259">
      <w:bodyDiv w:val="1"/>
      <w:marLeft w:val="0"/>
      <w:marRight w:val="0"/>
      <w:marTop w:val="0"/>
      <w:marBottom w:val="0"/>
      <w:divBdr>
        <w:top w:val="none" w:sz="0" w:space="0" w:color="auto"/>
        <w:left w:val="none" w:sz="0" w:space="0" w:color="auto"/>
        <w:bottom w:val="none" w:sz="0" w:space="0" w:color="auto"/>
        <w:right w:val="none" w:sz="0" w:space="0" w:color="auto"/>
      </w:divBdr>
    </w:div>
    <w:div w:id="2000844241">
      <w:bodyDiv w:val="1"/>
      <w:marLeft w:val="0"/>
      <w:marRight w:val="0"/>
      <w:marTop w:val="0"/>
      <w:marBottom w:val="0"/>
      <w:divBdr>
        <w:top w:val="none" w:sz="0" w:space="0" w:color="auto"/>
        <w:left w:val="none" w:sz="0" w:space="0" w:color="auto"/>
        <w:bottom w:val="none" w:sz="0" w:space="0" w:color="auto"/>
        <w:right w:val="none" w:sz="0" w:space="0" w:color="auto"/>
      </w:divBdr>
    </w:div>
    <w:div w:id="2106340545">
      <w:bodyDiv w:val="1"/>
      <w:marLeft w:val="0"/>
      <w:marRight w:val="0"/>
      <w:marTop w:val="0"/>
      <w:marBottom w:val="0"/>
      <w:divBdr>
        <w:top w:val="none" w:sz="0" w:space="0" w:color="auto"/>
        <w:left w:val="none" w:sz="0" w:space="0" w:color="auto"/>
        <w:bottom w:val="none" w:sz="0" w:space="0" w:color="auto"/>
        <w:right w:val="none" w:sz="0" w:space="0" w:color="auto"/>
      </w:divBdr>
    </w:div>
    <w:div w:id="212364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estzentrale.de/shop/trierer-inventar-zum-chronischen-stress.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40"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7C203-178D-4E56-9E97-F65AFACFE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6683</Words>
  <Characters>42103</Characters>
  <Application>Microsoft Office Word</Application>
  <DocSecurity>0</DocSecurity>
  <Lines>350</Lines>
  <Paragraphs>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Pedrosa</dc:creator>
  <cp:keywords/>
  <dc:description/>
  <cp:lastModifiedBy>david pedrosa</cp:lastModifiedBy>
  <cp:revision>28</cp:revision>
  <dcterms:created xsi:type="dcterms:W3CDTF">2019-05-27T14:30:00Z</dcterms:created>
  <dcterms:modified xsi:type="dcterms:W3CDTF">2022-02-21T15:27:00Z</dcterms:modified>
</cp:coreProperties>
</file>